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518025" cy="2541722"/>
            <wp:effectExtent l="0" t="0" r="0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4539679" cy="25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C6510F">
      <w:pPr>
        <w:pStyle w:val="Ttulo1"/>
      </w:pPr>
      <w:r w:rsidRPr="00C6510F">
        <w:t>Nuestro primer componente</w:t>
      </w:r>
    </w:p>
    <w:p w:rsidR="00C6510F" w:rsidRDefault="00C6510F" w:rsidP="00C6510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Es una buena práctica que los componentes vivan en su propio archivo y para ello se les crea una carpeta.</w:t>
      </w: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Todos los componentes requieren por lo menos el método </w:t>
      </w:r>
      <w:proofErr w:type="spellStart"/>
      <w:r w:rsidRPr="00C6510F">
        <w:rPr>
          <w:rFonts w:ascii="Arial" w:hAnsi="Arial" w:cs="Arial"/>
          <w:b/>
          <w:bCs/>
          <w:color w:val="273B47"/>
          <w:sz w:val="20"/>
          <w:szCs w:val="20"/>
        </w:rPr>
        <w:t>render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> que define cuál será el resultado que aparecerá en pantalla.</w:t>
      </w:r>
    </w:p>
    <w:p w:rsid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El </w:t>
      </w:r>
      <w:proofErr w:type="spellStart"/>
      <w:r w:rsidRPr="00C6510F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 de las imágenes en </w:t>
      </w:r>
      <w:proofErr w:type="spellStart"/>
      <w:r w:rsidRPr="00C6510F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 puede contener direcciones en la web o se le puede hacer una referencia directa importándola. Si se importa deben usarse llaves para que sea evaluado.</w:t>
      </w:r>
    </w:p>
    <w:p w:rsidR="00C6510F" w:rsidRDefault="00C6510F" w:rsidP="00C6510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F0FE35E" wp14:editId="37859C00">
            <wp:extent cx="5732145" cy="4285615"/>
            <wp:effectExtent l="0" t="0" r="190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8" w:rsidRPr="00A41CB8" w:rsidRDefault="00A41CB8" w:rsidP="00A41CB8">
      <w:pPr>
        <w:pStyle w:val="Ttulo1"/>
      </w:pPr>
      <w:r w:rsidRPr="00A41CB8">
        <w:lastRenderedPageBreak/>
        <w:t>Cómo aplicar estilos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los estilos crearemos una carpeta llamada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Styles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allí vivirán todos los archivos de estilos que tienen que ver con los componentes.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usar los estilos es necesario importarlos con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import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funciona ligeramente diferente y para los atributos de clases no se utiliza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sino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className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Es posible utilizar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 con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, sólo debe ser instalado con 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npm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install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debe ser importado en el </w:t>
      </w:r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index.js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Existen estilos que son usados de manera global o en varios componentes, así que deben ser importados en el index.js</w:t>
      </w:r>
    </w:p>
    <w:p w:rsidR="00F538D0" w:rsidRPr="00F538D0" w:rsidRDefault="0095461F" w:rsidP="00F538D0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243535" cy="3885383"/>
            <wp:effectExtent l="0" t="0" r="0" b="1270"/>
            <wp:docPr id="17" name="Imagen 17" descr="https://i1.wp.com/jdreyespaez.site/wp-content/uploads/2019/12/co%CC%81moImportarEsti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1.wp.com/jdreyespaez.site/wp-content/uploads/2019/12/co%CC%81moImportarEstil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311" r="3576" b="6023"/>
                    <a:stretch/>
                  </pic:blipFill>
                  <pic:spPr bwMode="auto">
                    <a:xfrm>
                      <a:off x="0" y="0"/>
                      <a:ext cx="3245178" cy="38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En </w:t>
      </w:r>
      <w:proofErr w:type="spellStart"/>
      <w:r w:rsidRPr="00F538D0">
        <w:rPr>
          <w:rStyle w:val="CdigoHTML"/>
          <w:color w:val="4A4A4A"/>
          <w:sz w:val="20"/>
        </w:rPr>
        <w:t>create-react-app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 tenemos una configuración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Webpack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que nos permite importar estilos directamente en un archivo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javascript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eso podemos importar directamente los estilos del componente con un importado del archivo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import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</w:t>
      </w:r>
      <w:r w:rsidRPr="00F538D0">
        <w:rPr>
          <w:rStyle w:val="hljs-string"/>
          <w:color w:val="A6E22E"/>
          <w:sz w:val="20"/>
        </w:rPr>
        <w:t>'./estilos.css'</w:t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nos va a importar los estilos a nuestro archivo, pero los estilos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aislan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completamente (se importan en el momento de crear el componente, pero siguen interactuando con toda la aplicación)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evitar estos problemas de especificidad tenemos que generar convenciones de nombrado de estilos (clases), una de las más populares es BEM (</w:t>
      </w:r>
      <w:proofErr w:type="spellStart"/>
      <w:r w:rsidRPr="00F538D0">
        <w:rPr>
          <w:rStyle w:val="CdigoHTML"/>
          <w:color w:val="4A4A4A"/>
          <w:sz w:val="20"/>
        </w:rPr>
        <w:t>Bloque__elemento</w:t>
      </w:r>
      <w:proofErr w:type="spellEnd"/>
      <w:r w:rsidRPr="00F538D0">
        <w:rPr>
          <w:rStyle w:val="CdigoHTML"/>
          <w:color w:val="4A4A4A"/>
          <w:sz w:val="20"/>
        </w:rPr>
        <w:t>—modificador</w:t>
      </w:r>
      <w:r w:rsidRPr="00F538D0">
        <w:rPr>
          <w:rFonts w:ascii="Arial" w:hAnsi="Arial" w:cs="Arial"/>
          <w:color w:val="4A4A4A"/>
          <w:sz w:val="20"/>
          <w:szCs w:val="20"/>
        </w:rPr>
        <w:t xml:space="preserve">),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va a hacer que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sobreescriban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nuestros estilos.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aplicar los estilos sobre clases de CSS, la convención dice que envés de utilizar el atributo (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prop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) </w:t>
      </w:r>
      <w:proofErr w:type="spellStart"/>
      <w:r w:rsidRPr="00F538D0">
        <w:rPr>
          <w:rStyle w:val="CdigoHTML"/>
          <w:color w:val="4A4A4A"/>
          <w:sz w:val="20"/>
        </w:rPr>
        <w:t>class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, utilicemos </w:t>
      </w:r>
      <w:proofErr w:type="spellStart"/>
      <w:r w:rsidRPr="00F538D0">
        <w:rPr>
          <w:rStyle w:val="CdigoHTML"/>
          <w:color w:val="4A4A4A"/>
          <w:sz w:val="20"/>
        </w:rPr>
        <w:t>className</w:t>
      </w:r>
      <w:proofErr w:type="spellEnd"/>
      <w:r w:rsidRPr="00F538D0">
        <w:rPr>
          <w:rStyle w:val="CdigoHTML"/>
          <w:color w:val="4A4A4A"/>
          <w:sz w:val="20"/>
        </w:rPr>
        <w:t>: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const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Componente = ()=&gt;(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ab/>
      </w:r>
      <w:r w:rsidRPr="00F538D0">
        <w:rPr>
          <w:rStyle w:val="hljs-tag"/>
          <w:color w:val="F92672"/>
          <w:sz w:val="20"/>
        </w:rPr>
        <w:t>&lt;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 xml:space="preserve"> </w:t>
      </w:r>
      <w:proofErr w:type="spellStart"/>
      <w:r w:rsidRPr="00F538D0">
        <w:rPr>
          <w:rStyle w:val="hljs-attr"/>
          <w:color w:val="F92672"/>
          <w:sz w:val="20"/>
        </w:rPr>
        <w:t>className</w:t>
      </w:r>
      <w:proofErr w:type="spellEnd"/>
      <w:r w:rsidRPr="00F538D0">
        <w:rPr>
          <w:rStyle w:val="hljs-tag"/>
          <w:color w:val="F92672"/>
          <w:sz w:val="20"/>
        </w:rPr>
        <w:t>=</w:t>
      </w:r>
      <w:r w:rsidRPr="00F538D0">
        <w:rPr>
          <w:rStyle w:val="hljs-string"/>
          <w:color w:val="A6E22E"/>
          <w:sz w:val="20"/>
        </w:rPr>
        <w:t>"clase"</w:t>
      </w:r>
      <w:r w:rsidRPr="00F538D0">
        <w:rPr>
          <w:rStyle w:val="hljs-tag"/>
          <w:color w:val="F92672"/>
          <w:sz w:val="20"/>
        </w:rPr>
        <w:t>&gt;</w:t>
      </w:r>
      <w:proofErr w:type="spellStart"/>
      <w:r w:rsidRPr="00F538D0">
        <w:rPr>
          <w:rStyle w:val="xml"/>
          <w:color w:val="FFFFFF"/>
          <w:sz w:val="20"/>
        </w:rPr>
        <w:t>Childrens</w:t>
      </w:r>
      <w:proofErr w:type="spellEnd"/>
      <w:r w:rsidRPr="00F538D0">
        <w:rPr>
          <w:rStyle w:val="xml"/>
          <w:color w:val="FFFFFF"/>
          <w:sz w:val="20"/>
        </w:rPr>
        <w:t xml:space="preserve"> del componente</w:t>
      </w:r>
      <w:r w:rsidRPr="00F538D0">
        <w:rPr>
          <w:rStyle w:val="hljs-tag"/>
          <w:color w:val="F92672"/>
          <w:sz w:val="20"/>
        </w:rPr>
        <w:t>&lt;/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>&gt;</w:t>
      </w:r>
    </w:p>
    <w:p w:rsidR="00F538D0" w:rsidRPr="00906BB0" w:rsidRDefault="00F538D0" w:rsidP="00906BB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>);</w:t>
      </w:r>
    </w:p>
    <w:p w:rsidR="00906BB0" w:rsidRPr="00906BB0" w:rsidRDefault="00906BB0" w:rsidP="00906BB0">
      <w:pPr>
        <w:pStyle w:val="Ttulo1"/>
      </w:pPr>
      <w:r w:rsidRPr="00906BB0">
        <w:lastRenderedPageBreak/>
        <w:t>Props</w:t>
      </w:r>
    </w:p>
    <w:p w:rsidR="00906BB0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>Los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> que es la forma corta de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properties</w:t>
      </w:r>
      <w:proofErr w:type="spellEnd"/>
      <w:r w:rsidRPr="00906BB0">
        <w:rPr>
          <w:rFonts w:ascii="Arial" w:hAnsi="Arial" w:cs="Arial"/>
          <w:color w:val="273B47"/>
          <w:sz w:val="22"/>
        </w:rPr>
        <w:t> son argumentos de una función y en este caso serán los atributos de nuestro componente como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class</w:t>
      </w:r>
      <w:proofErr w:type="spellEnd"/>
      <w:r w:rsidRPr="00906BB0">
        <w:rPr>
          <w:rFonts w:ascii="Arial" w:hAnsi="Arial" w:cs="Arial"/>
          <w:color w:val="273B47"/>
          <w:sz w:val="22"/>
        </w:rPr>
        <w:t>,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src</w:t>
      </w:r>
      <w:proofErr w:type="spellEnd"/>
      <w:r w:rsidRPr="00906BB0">
        <w:rPr>
          <w:rFonts w:ascii="Arial" w:hAnsi="Arial" w:cs="Arial"/>
          <w:color w:val="273B47"/>
          <w:sz w:val="22"/>
        </w:rPr>
        <w:t>, etc.</w:t>
      </w:r>
    </w:p>
    <w:p w:rsidR="00DA1148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 xml:space="preserve">Estos </w:t>
      </w:r>
      <w:proofErr w:type="spellStart"/>
      <w:r w:rsidRPr="00906BB0">
        <w:rPr>
          <w:rFonts w:ascii="Arial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 xml:space="preserve"> salen de una variable de la clase que se llama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this.props</w:t>
      </w:r>
      <w:proofErr w:type="spellEnd"/>
      <w:r w:rsidRPr="00906BB0">
        <w:rPr>
          <w:rFonts w:ascii="Arial" w:hAnsi="Arial" w:cs="Arial"/>
          <w:color w:val="273B47"/>
          <w:sz w:val="22"/>
        </w:rPr>
        <w:t> y los valores son asignados directamente en el </w:t>
      </w:r>
      <w:proofErr w:type="spellStart"/>
      <w:proofErr w:type="gram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ReactDOM.render</w:t>
      </w:r>
      <w:proofErr w:type="spell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(</w:t>
      </w:r>
      <w:proofErr w:type="gram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)</w:t>
      </w:r>
      <w:r w:rsidRPr="00906BB0">
        <w:rPr>
          <w:rFonts w:ascii="Arial" w:hAnsi="Arial" w:cs="Arial"/>
          <w:color w:val="273B47"/>
          <w:sz w:val="22"/>
        </w:rPr>
        <w:t>.</w:t>
      </w:r>
    </w:p>
    <w:p w:rsidR="00906BB0" w:rsidRDefault="00906BB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06BB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3D2C73BB" wp14:editId="7169F17C">
            <wp:extent cx="5011176" cy="24253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7231" cy="24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92FA5" w:rsidRDefault="00D92FA5" w:rsidP="00D92FA5">
      <w:pPr>
        <w:pStyle w:val="Ttulo1"/>
      </w:pPr>
      <w:r w:rsidRPr="00D92FA5">
        <w:t>Nuestra primera página</w:t>
      </w:r>
    </w:p>
    <w:p w:rsidR="00733CBC" w:rsidRPr="00733CBC" w:rsidRDefault="00733CBC" w:rsidP="00733CBC">
      <w:p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 xml:space="preserve">Las páginas en </w:t>
      </w:r>
      <w:proofErr w:type="spellStart"/>
      <w:r w:rsidRPr="00733CBC">
        <w:rPr>
          <w:rFonts w:ascii="Arial" w:hAnsi="Arial" w:cs="Arial"/>
          <w:sz w:val="20"/>
          <w:szCs w:val="20"/>
          <w:lang w:val="es-MX"/>
        </w:rPr>
        <w:t>React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 xml:space="preserve"> son componentes y conseguir distinguirlas nos servirá para saber que es un componente que adentro lleva otros componentes.</w:t>
      </w:r>
    </w:p>
    <w:p w:rsidR="00733CBC" w:rsidRPr="00733CBC" w:rsidRDefault="00733CBC" w:rsidP="00733CBC">
      <w:pPr>
        <w:numPr>
          <w:ilvl w:val="0"/>
          <w:numId w:val="26"/>
        </w:num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>Al escribir los </w:t>
      </w:r>
      <w:proofErr w:type="spellStart"/>
      <w:r w:rsidRPr="00733CBC">
        <w:rPr>
          <w:rFonts w:ascii="Arial" w:hAnsi="Arial" w:cs="Arial"/>
          <w:i/>
          <w:iCs/>
          <w:sz w:val="20"/>
          <w:szCs w:val="20"/>
          <w:lang w:val="es-MX"/>
        </w:rPr>
        <w:t>props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> no importa el orden en el que lo hagas, únicamente importa el nombre.</w:t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92FA5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90EE075" wp14:editId="71B0C32B">
            <wp:extent cx="3956538" cy="3793052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5156" cy="38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50" w:rsidRPr="008C5820" w:rsidRDefault="005F3050" w:rsidP="008C5820">
      <w:pPr>
        <w:pStyle w:val="Ttulo1"/>
      </w:pPr>
      <w:r w:rsidRPr="005F3050">
        <w:lastRenderedPageBreak/>
        <w:t>Enlazando eventos</w:t>
      </w:r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proofErr w:type="spellStart"/>
      <w:r w:rsidRPr="005F3050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 xml:space="preserve"> dispone de </w:t>
      </w:r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eventos</w:t>
      </w:r>
      <w:r w:rsidRPr="005F3050">
        <w:rPr>
          <w:rFonts w:ascii="Arial" w:hAnsi="Arial" w:cs="Arial"/>
          <w:color w:val="273B47"/>
          <w:sz w:val="20"/>
          <w:szCs w:val="20"/>
        </w:rPr>
        <w:t>. Cada vez que se recibe información en un input se obtiene un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onChange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y se maneja con un método de la clase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this.handleChange</w:t>
      </w:r>
      <w:proofErr w:type="spellEnd"/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Los elementos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también tienen un evento que es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onClick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5F3050" w:rsidRPr="008C5820" w:rsidRDefault="005F3050" w:rsidP="008C582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Cuando hay un botón dentro de un formulario, este automáticamente será de tipo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 Si no queremos que pase así hay dos maneras de evitarlo: especificando que su valor es de tipo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o manejándolo desde el formulario cuando ocurre el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8C5820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452446" cy="7129689"/>
            <wp:effectExtent l="0" t="0" r="0" b="0"/>
            <wp:docPr id="21" name="Imagen 21" descr="https://i1.wp.com/jdreyespaez.site/wp-content/uploads/2019/12/14-Manejo-de-eventos-onClick-1.png?w=120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jdreyespaez.site/wp-content/uploads/2019/12/14-Manejo-de-eventos-onClick-1.png?w=1200&amp;ssl=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215" cy="71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820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352E2A9B" wp14:editId="472550AE">
            <wp:extent cx="4172730" cy="36231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37" cy="3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4F" w:rsidRDefault="00FD504F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FD504F" w:rsidRPr="003E643E" w:rsidRDefault="00FD504F" w:rsidP="003E643E">
      <w:pPr>
        <w:pStyle w:val="Ttulo1"/>
      </w:pPr>
      <w:r w:rsidRPr="005F3050">
        <w:t>Enlazando eventos</w:t>
      </w:r>
    </w:p>
    <w:p w:rsidR="00FD504F" w:rsidRPr="00FD504F" w:rsidRDefault="00FD504F" w:rsidP="00FD504F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Hasta esta clase todos los componentes han obtenido su información a través de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que vienen desde afuera (otros componentes) pero hay otra manera en la que los componentes pueden producir su propia información y guardarla para ser consumida o pasada a otros componentes a través de sus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. La clave está en que la información del </w:t>
      </w:r>
      <w:proofErr w:type="spellStart"/>
      <w:r w:rsidRPr="00FD504F">
        <w:rPr>
          <w:rFonts w:ascii="Arial" w:hAnsi="Arial" w:cs="Arial"/>
          <w:b/>
          <w:bCs/>
          <w:color w:val="273B47"/>
          <w:sz w:val="20"/>
          <w:szCs w:val="20"/>
        </w:rPr>
        <w:t>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a otros componentes pasará en una sola dirección y podrá ser consumida pero no modificada.</w:t>
      </w:r>
    </w:p>
    <w:p w:rsidR="00FD504F" w:rsidRPr="00FD504F" w:rsidRDefault="00FD504F" w:rsidP="00FD504F">
      <w:pPr>
        <w:pStyle w:val="NormalWeb"/>
        <w:numPr>
          <w:ilvl w:val="0"/>
          <w:numId w:val="28"/>
        </w:numPr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Para guardar la información en el estado se usa una función de la clase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component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llamada </w:t>
      </w:r>
      <w:proofErr w:type="spellStart"/>
      <w:r w:rsidRPr="00FD504F">
        <w:rPr>
          <w:rFonts w:ascii="Arial" w:hAnsi="Arial" w:cs="Arial"/>
          <w:b/>
          <w:bCs/>
          <w:color w:val="273B47"/>
          <w:sz w:val="20"/>
          <w:szCs w:val="20"/>
        </w:rPr>
        <w:t>setState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a la cual se le debe pasar un objeto con la información que se quiere guardar.</w:t>
      </w:r>
    </w:p>
    <w:p w:rsidR="00FD504F" w:rsidRPr="00FD504F" w:rsidRDefault="00FD504F" w:rsidP="00FD504F">
      <w:pPr>
        <w:pStyle w:val="NormalWeb"/>
        <w:numPr>
          <w:ilvl w:val="0"/>
          <w:numId w:val="28"/>
        </w:numPr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Aunque no se ve, la información está siendo guardada en dos sitios. Cada </w:t>
      </w:r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input</w:t>
      </w:r>
      <w:r w:rsidRPr="00FD504F">
        <w:rPr>
          <w:rFonts w:ascii="Arial" w:hAnsi="Arial" w:cs="Arial"/>
          <w:color w:val="273B47"/>
          <w:sz w:val="20"/>
          <w:szCs w:val="20"/>
        </w:rPr>
        <w:t> guarda su propio valor y al tiempo la está guardando en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setState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, lo cual no es ideal. Para solucionarlo hay que modificar los </w:t>
      </w:r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inputs</w:t>
      </w:r>
      <w:r w:rsidRPr="00FD504F">
        <w:rPr>
          <w:rFonts w:ascii="Arial" w:hAnsi="Arial" w:cs="Arial"/>
          <w:color w:val="273B47"/>
          <w:sz w:val="20"/>
          <w:szCs w:val="20"/>
        </w:rPr>
        <w:t> de un estado de no controlados a controlados.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br/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Este es el resumen de esta clase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El estado es por así decirlo un almacén que permite guardar los datos que produce un componente para ser utilizado para asimismo o ser pasado a otros componentes.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guardar o actualizar la información de un componente en su estado se usa una función llamada </w:t>
      </w:r>
      <w:proofErr w:type="spellStart"/>
      <w:proofErr w:type="gramStart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setState</w:t>
      </w:r>
      <w:proofErr w:type="spellEnd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(</w:t>
      </w:r>
      <w:proofErr w:type="gramEnd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)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la cual debe pasarse un objeto como parámetro para que sea guardada la información.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spellStart"/>
      <w:proofErr w:type="gram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setState</w:t>
      </w:r>
      <w:proofErr w:type="spellEnd"/>
      <w:proofErr w:type="gram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() puede ser utilizado cuando queramos guardar los datos (puede ser un formulario) después de escuchar un evento de un elemento (input,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boton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,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etc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).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state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={}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handleChange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e =&gt; 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this.</w:t>
      </w:r>
      <w:r w:rsidRPr="003E643E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set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State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({</w:t>
      </w:r>
      <w:proofErr w:type="gramEnd"/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[e.target.name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 :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e.target.value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})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}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lastRenderedPageBreak/>
        <w:t>Aunque no se ve, la información que se obtiene en el componente se guarda en dos sitios, en el </w:t>
      </w:r>
      <w:proofErr w:type="spellStart"/>
      <w:ins w:id="1" w:author="Unknown"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state</w:t>
        </w:r>
      </w:ins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 en el elemento de un formulario </w:t>
      </w:r>
      <w:ins w:id="2" w:author="Unknown"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(inputs,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textarea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select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etc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).</w:t>
        </w:r>
      </w:ins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Lo ideal es tener una sola fuente de información.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ello debemos modificar los elementos de un formulario de un estado </w:t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controlados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(Normalmente los elementos de un formulario mantienen sus propios estados y los actualiza de acuerdo a la interacción del usuario) a </w:t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controlados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(</w:t>
      </w:r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 xml:space="preserve">que </w:t>
      </w:r>
      <w:proofErr w:type="spellStart"/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>react</w:t>
      </w:r>
      <w:proofErr w:type="spellEnd"/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 xml:space="preserve"> sea la única fuente de verdad,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 es decir, que los valores obtenidos por los elementos del formulario sean controlados por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react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</w:t>
      </w:r>
      <w:hyperlink r:id="rId34" w:anchor="controlled-components" w:tgtFrame="_blank" w:history="1">
        <w:r w:rsidRPr="003E643E">
          <w:rPr>
            <w:rFonts w:ascii="Arial" w:eastAsia="Times New Roman" w:hAnsi="Arial" w:cs="Arial"/>
            <w:i/>
            <w:iCs/>
            <w:color w:val="0791E6"/>
            <w:sz w:val="20"/>
            <w:szCs w:val="20"/>
            <w:lang w:val="es-MX" w:eastAsia="es-MX"/>
          </w:rPr>
          <w:t>para mayor información</w:t>
        </w:r>
      </w:hyperlink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).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Esto se logra agregando un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props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llamado </w:t>
      </w:r>
      <w:proofErr w:type="spellStart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value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al elemento del formulario para que obtenga la información que contiene el estado del componte.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&lt;</w:t>
      </w:r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input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value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={</w:t>
      </w:r>
      <w:proofErr w:type="spellStart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this.props.firstName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}&gt;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&lt;/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input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&gt;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Cuando se recarga la </w:t>
      </w:r>
      <w:proofErr w:type="spellStart"/>
      <w:proofErr w:type="gram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pagina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,</w:t>
      </w:r>
      <w:proofErr w:type="gram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el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props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llamado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value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del elemento del formulario (el input en este caso) intentara leer los datos del estado, por ello es necesario inicializar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state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(ya sea vació o no vació) en el componente.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class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BadgeForm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extends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React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</w:t>
      </w:r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Component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state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={}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handleChange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e =&gt; 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[e.target.name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 :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e.target.value</w:t>
      </w:r>
      <w:proofErr w:type="spellEnd"/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B97BD8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B97BD8" w:rsidRDefault="00B97BD8" w:rsidP="00B97BD8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B97BD8" w:rsidRPr="003E643E" w:rsidRDefault="00B97BD8" w:rsidP="00B97BD8">
      <w:pPr>
        <w:pStyle w:val="Ttulo1"/>
      </w:pPr>
      <w:r w:rsidRPr="00B97BD8">
        <w:t>Levantamiento del estado</w:t>
      </w:r>
    </w:p>
    <w:p w:rsidR="00B97BD8" w:rsidRPr="00B97BD8" w:rsidRDefault="00B97BD8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97BD8">
        <w:rPr>
          <w:rFonts w:ascii="Arial" w:hAnsi="Arial" w:cs="Arial"/>
          <w:b/>
          <w:bCs/>
          <w:color w:val="273B47"/>
          <w:sz w:val="20"/>
          <w:szCs w:val="20"/>
        </w:rPr>
        <w:t>Levantar el estado</w:t>
      </w:r>
      <w:r w:rsidRPr="00B97BD8">
        <w:rPr>
          <w:rFonts w:ascii="Arial" w:hAnsi="Arial" w:cs="Arial"/>
          <w:color w:val="273B47"/>
          <w:sz w:val="20"/>
          <w:szCs w:val="20"/>
        </w:rPr>
        <w:t xml:space="preserve"> es una técnica de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que pone el estado en una localización donde se le pueda pasar como </w:t>
      </w:r>
      <w:proofErr w:type="spellStart"/>
      <w:r w:rsidRPr="00B97BD8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> a los componentes. Lo ideal es poner el estado en el lugar más cercano a todos los componentes que quieren compartir esa información.</w:t>
      </w:r>
    </w:p>
    <w:p w:rsidR="00B97BD8" w:rsidRDefault="00B97BD8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97BD8">
        <w:rPr>
          <w:rFonts w:ascii="Arial" w:hAnsi="Arial" w:cs="Arial"/>
          <w:color w:val="273B47"/>
          <w:sz w:val="20"/>
          <w:szCs w:val="20"/>
        </w:rPr>
        <w:t xml:space="preserve">Algo interesante que le da el nombre a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es su parte de “reactivo” ya que cada vez que hay un cambio en el estado o en los </w:t>
      </w:r>
      <w:proofErr w:type="spellStart"/>
      <w:r w:rsidRPr="00B97BD8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 que recibe un componente se vuelve a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renderizar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todo el componente y todos sus descendientes.</w:t>
      </w:r>
    </w:p>
    <w:p w:rsidR="00B70479" w:rsidRPr="00B70479" w:rsidRDefault="00B70479" w:rsidP="00B70479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Ahora guardaremos las variables en el BadgesNew.js que contiene el formulario y los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>, por lo que:</w:t>
      </w:r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En BadgeNew.js</w:t>
      </w:r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Inicializamos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y creamos un objeto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, con todos sus atributos inicializados vacíos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tmbn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Creamos el método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handleChange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cree una copia, la edite y la guarde en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state.form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cada que suceda el evento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br/>
        <w:t xml:space="preserve">Dentro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render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Mandamos como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props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cada uno de los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Mandamos como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props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el arreglo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state.form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refleje el valor(?no estoy seguro)</w:t>
      </w:r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Declaramos el atributo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en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llame al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metodo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handleChange</w:t>
      </w:r>
      <w:proofErr w:type="spellEnd"/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En Badge.js</w:t>
      </w:r>
    </w:p>
    <w:p w:rsidR="00B70479" w:rsidRPr="00B70479" w:rsidRDefault="00B70479" w:rsidP="00B70479">
      <w:pPr>
        <w:pStyle w:val="NormalWeb"/>
        <w:numPr>
          <w:ilvl w:val="0"/>
          <w:numId w:val="30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>Mostramos cada uno de los valores recibidos como </w:t>
      </w:r>
      <w:hyperlink r:id="rId35" w:tgtFrame="_blank" w:history="1">
        <w:r w:rsidRPr="00B70479">
          <w:rPr>
            <w:rStyle w:val="Hipervnculo"/>
            <w:rFonts w:ascii="Arial" w:hAnsi="Arial" w:cs="Arial"/>
            <w:sz w:val="20"/>
            <w:szCs w:val="20"/>
          </w:rPr>
          <w:t>this.props.name</w:t>
        </w:r>
      </w:hyperlink>
      <w:r w:rsidRPr="00B70479">
        <w:rPr>
          <w:rFonts w:ascii="Arial" w:hAnsi="Arial" w:cs="Arial"/>
          <w:color w:val="273B47"/>
          <w:sz w:val="20"/>
          <w:szCs w:val="20"/>
        </w:rPr>
        <w:t xml:space="preserve"> dentro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render</w:t>
      </w:r>
      <w:proofErr w:type="spellEnd"/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 xml:space="preserve">En el </w:t>
      </w:r>
      <w:proofErr w:type="spellStart"/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BadgeForm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31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Mostramos cada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posicion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en el atributo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value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con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this.props.formValues.value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31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Declaramos que al hacer un cambio se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vera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reflejado en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padre, mediante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hijo</w:t>
      </w:r>
    </w:p>
    <w:p w:rsidR="00B70479" w:rsidRPr="00B97BD8" w:rsidRDefault="00B70479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B97BD8" w:rsidRDefault="00B97BD8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5521569" cy="3983377"/>
            <wp:effectExtent l="0" t="0" r="3175" b="0"/>
            <wp:docPr id="22" name="Imagen 22" descr="levantamiento de es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evantamiento de estad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" t="1677" r="1083" b="1586"/>
                    <a:stretch/>
                  </pic:blipFill>
                  <pic:spPr bwMode="auto">
                    <a:xfrm>
                      <a:off x="0" y="0"/>
                      <a:ext cx="5536932" cy="39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199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7B4199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7B4199" w:rsidRDefault="007B4199" w:rsidP="007B4199">
      <w:pPr>
        <w:pStyle w:val="Ttulo1"/>
      </w:pPr>
      <w:r w:rsidRPr="007B4199">
        <w:t>Listas de componentes</w:t>
      </w:r>
    </w:p>
    <w:p w:rsidR="007B4199" w:rsidRPr="007B4199" w:rsidRDefault="007B4199" w:rsidP="007B4199">
      <w:bookmarkStart w:id="3" w:name="_GoBack"/>
      <w:bookmarkEnd w:id="3"/>
    </w:p>
    <w:p w:rsidR="007B4199" w:rsidRPr="00C6510F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7B4199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D5EA86D" wp14:editId="27D4BC92">
            <wp:extent cx="5732145" cy="2346325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199" w:rsidRPr="00C6510F" w:rsidSect="004E1AED">
      <w:footerReference w:type="default" r:id="rId38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31CE" w:rsidRDefault="005231CE">
      <w:pPr>
        <w:spacing w:after="0" w:line="240" w:lineRule="auto"/>
      </w:pPr>
      <w:r>
        <w:separator/>
      </w:r>
    </w:p>
  </w:endnote>
  <w:endnote w:type="continuationSeparator" w:id="0">
    <w:p w:rsidR="005231CE" w:rsidRDefault="005231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7B4199">
          <w:rPr>
            <w:noProof/>
            <w:lang w:bidi="es-ES"/>
          </w:rPr>
          <w:t>13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31CE" w:rsidRDefault="005231CE">
      <w:pPr>
        <w:spacing w:after="0" w:line="240" w:lineRule="auto"/>
      </w:pPr>
      <w:r>
        <w:separator/>
      </w:r>
    </w:p>
  </w:footnote>
  <w:footnote w:type="continuationSeparator" w:id="0">
    <w:p w:rsidR="005231CE" w:rsidRDefault="005231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AC3699E"/>
    <w:multiLevelType w:val="multilevel"/>
    <w:tmpl w:val="39DC2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B0F2B38"/>
    <w:multiLevelType w:val="multilevel"/>
    <w:tmpl w:val="A04C1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5D55987"/>
    <w:multiLevelType w:val="multilevel"/>
    <w:tmpl w:val="C308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9553682"/>
    <w:multiLevelType w:val="multilevel"/>
    <w:tmpl w:val="91A8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330192C"/>
    <w:multiLevelType w:val="multilevel"/>
    <w:tmpl w:val="C48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2F51E7"/>
    <w:multiLevelType w:val="multilevel"/>
    <w:tmpl w:val="BC7C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2720415"/>
    <w:multiLevelType w:val="multilevel"/>
    <w:tmpl w:val="8DA8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080110"/>
    <w:multiLevelType w:val="multilevel"/>
    <w:tmpl w:val="DAB62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1"/>
  </w:num>
  <w:num w:numId="2">
    <w:abstractNumId w:val="13"/>
  </w:num>
  <w:num w:numId="3">
    <w:abstractNumId w:val="20"/>
  </w:num>
  <w:num w:numId="4">
    <w:abstractNumId w:val="14"/>
  </w:num>
  <w:num w:numId="5">
    <w:abstractNumId w:val="28"/>
  </w:num>
  <w:num w:numId="6">
    <w:abstractNumId w:val="29"/>
  </w:num>
  <w:num w:numId="7">
    <w:abstractNumId w:val="26"/>
  </w:num>
  <w:num w:numId="8">
    <w:abstractNumId w:val="3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6"/>
  </w:num>
  <w:num w:numId="20">
    <w:abstractNumId w:val="24"/>
  </w:num>
  <w:num w:numId="21">
    <w:abstractNumId w:val="12"/>
  </w:num>
  <w:num w:numId="22">
    <w:abstractNumId w:val="10"/>
  </w:num>
  <w:num w:numId="23">
    <w:abstractNumId w:val="27"/>
  </w:num>
  <w:num w:numId="24">
    <w:abstractNumId w:val="23"/>
  </w:num>
  <w:num w:numId="25">
    <w:abstractNumId w:val="19"/>
  </w:num>
  <w:num w:numId="26">
    <w:abstractNumId w:val="18"/>
  </w:num>
  <w:num w:numId="27">
    <w:abstractNumId w:val="22"/>
  </w:num>
  <w:num w:numId="28">
    <w:abstractNumId w:val="17"/>
  </w:num>
  <w:num w:numId="29">
    <w:abstractNumId w:val="15"/>
  </w:num>
  <w:num w:numId="30">
    <w:abstractNumId w:val="25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32BEB"/>
    <w:rsid w:val="0004363F"/>
    <w:rsid w:val="000C6EE5"/>
    <w:rsid w:val="000C700B"/>
    <w:rsid w:val="00117503"/>
    <w:rsid w:val="0019123E"/>
    <w:rsid w:val="00194DF6"/>
    <w:rsid w:val="001B7AFF"/>
    <w:rsid w:val="001C070B"/>
    <w:rsid w:val="0020127B"/>
    <w:rsid w:val="0028739F"/>
    <w:rsid w:val="003E3A91"/>
    <w:rsid w:val="003E643E"/>
    <w:rsid w:val="004E15C7"/>
    <w:rsid w:val="004E1AED"/>
    <w:rsid w:val="004F2F1D"/>
    <w:rsid w:val="0050559A"/>
    <w:rsid w:val="005231CE"/>
    <w:rsid w:val="0058548E"/>
    <w:rsid w:val="005C12A5"/>
    <w:rsid w:val="005E799F"/>
    <w:rsid w:val="005F3050"/>
    <w:rsid w:val="00632F7A"/>
    <w:rsid w:val="00733CBC"/>
    <w:rsid w:val="007B13D8"/>
    <w:rsid w:val="007B4199"/>
    <w:rsid w:val="007E63E0"/>
    <w:rsid w:val="008406E5"/>
    <w:rsid w:val="00872A61"/>
    <w:rsid w:val="008C1E81"/>
    <w:rsid w:val="008C5820"/>
    <w:rsid w:val="00906BB0"/>
    <w:rsid w:val="0095461F"/>
    <w:rsid w:val="009C2F6E"/>
    <w:rsid w:val="00A1310C"/>
    <w:rsid w:val="00A41CB8"/>
    <w:rsid w:val="00A84E80"/>
    <w:rsid w:val="00AA7ABC"/>
    <w:rsid w:val="00AE3FE0"/>
    <w:rsid w:val="00B70479"/>
    <w:rsid w:val="00B97BD8"/>
    <w:rsid w:val="00C42686"/>
    <w:rsid w:val="00C531FE"/>
    <w:rsid w:val="00C6510F"/>
    <w:rsid w:val="00CF238C"/>
    <w:rsid w:val="00D47A97"/>
    <w:rsid w:val="00D6792B"/>
    <w:rsid w:val="00D923B6"/>
    <w:rsid w:val="00D92FA5"/>
    <w:rsid w:val="00DA1148"/>
    <w:rsid w:val="00DC3CA6"/>
    <w:rsid w:val="00DC4EF6"/>
    <w:rsid w:val="00F538D0"/>
    <w:rsid w:val="00F960E9"/>
    <w:rsid w:val="00FD5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  <w:style w:type="character" w:customStyle="1" w:styleId="hljs-string">
    <w:name w:val="hljs-string"/>
    <w:basedOn w:val="Fuentedeprrafopredeter"/>
    <w:rsid w:val="00F538D0"/>
  </w:style>
  <w:style w:type="character" w:customStyle="1" w:styleId="xml">
    <w:name w:val="xml"/>
    <w:basedOn w:val="Fuentedeprrafopredeter"/>
    <w:rsid w:val="00F538D0"/>
  </w:style>
  <w:style w:type="character" w:customStyle="1" w:styleId="hljs-tag">
    <w:name w:val="hljs-tag"/>
    <w:basedOn w:val="Fuentedeprrafopredeter"/>
    <w:rsid w:val="00F538D0"/>
  </w:style>
  <w:style w:type="character" w:customStyle="1" w:styleId="hljs-name">
    <w:name w:val="hljs-name"/>
    <w:basedOn w:val="Fuentedeprrafopredeter"/>
    <w:rsid w:val="00F538D0"/>
  </w:style>
  <w:style w:type="character" w:customStyle="1" w:styleId="hljs-attr">
    <w:name w:val="hljs-attr"/>
    <w:basedOn w:val="Fuentedeprrafopredeter"/>
    <w:rsid w:val="00F538D0"/>
  </w:style>
  <w:style w:type="character" w:customStyle="1" w:styleId="hljs-selector-tag">
    <w:name w:val="hljs-selector-tag"/>
    <w:basedOn w:val="Fuentedeprrafopredeter"/>
    <w:rsid w:val="003E643E"/>
  </w:style>
  <w:style w:type="character" w:customStyle="1" w:styleId="hljs-selector-class">
    <w:name w:val="hljs-selector-class"/>
    <w:basedOn w:val="Fuentedeprrafopredeter"/>
    <w:rsid w:val="003E643E"/>
  </w:style>
  <w:style w:type="character" w:customStyle="1" w:styleId="hljs-class">
    <w:name w:val="hljs-class"/>
    <w:basedOn w:val="Fuentedeprrafopredeter"/>
    <w:rsid w:val="003E6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es.reactjs.org/docs/forms.html" TargetMode="External"/><Relationship Id="rId7" Type="http://schemas.openxmlformats.org/officeDocument/2006/relationships/settings" Target="settings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jpe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this.props.name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4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0A0347E1-F069-463A-ADC0-F5343B81B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2537</TotalTime>
  <Pages>13</Pages>
  <Words>2234</Words>
  <Characters>12292</Characters>
  <Application>Microsoft Office Word</Application>
  <DocSecurity>0</DocSecurity>
  <Lines>102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55</cp:revision>
  <dcterms:created xsi:type="dcterms:W3CDTF">2020-09-17T23:57:00Z</dcterms:created>
  <dcterms:modified xsi:type="dcterms:W3CDTF">2020-09-19T19:21:00Z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