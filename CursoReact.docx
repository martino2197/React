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D923B6" w:rsidP="004E1AED">
      <w:pPr>
        <w:pStyle w:val="Puesto"/>
      </w:pPr>
      <w:r w:rsidRPr="00D923B6">
        <w:t>Curso de React.js</w:t>
      </w:r>
    </w:p>
    <w:p w:rsidR="00194DF6" w:rsidRDefault="00D923B6">
      <w:pPr>
        <w:pStyle w:val="Ttulo1"/>
      </w:pPr>
      <w:r w:rsidRPr="00D923B6">
        <w:t>¿Qué es React.js?</w:t>
      </w: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> cumple su función como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biblioteca</w:t>
      </w:r>
      <w:r w:rsidRPr="00D923B6">
        <w:rPr>
          <w:rFonts w:ascii="Arial" w:hAnsi="Arial" w:cs="Arial"/>
          <w:color w:val="273B47"/>
          <w:sz w:val="20"/>
        </w:rPr>
        <w:t> ya que para utilizar su código se debe importar. También es un </w:t>
      </w:r>
      <w:r w:rsidRPr="00D923B6">
        <w:rPr>
          <w:rStyle w:val="nfasis"/>
          <w:rFonts w:ascii="Arial" w:eastAsiaTheme="majorEastAsia" w:hAnsi="Arial" w:cs="Arial"/>
          <w:color w:val="273B47"/>
          <w:sz w:val="20"/>
        </w:rPr>
        <w:t>Framework</w:t>
      </w:r>
      <w:r w:rsidRPr="00D923B6">
        <w:rPr>
          <w:rFonts w:ascii="Arial" w:hAnsi="Arial" w:cs="Arial"/>
          <w:color w:val="273B47"/>
          <w:sz w:val="20"/>
        </w:rPr>
        <w:t> aunque las convenciones de cómo debe ser organizado todo no son estrictas.</w:t>
      </w:r>
      <w:r w:rsidRPr="00D923B6">
        <w:rPr>
          <w:rFonts w:ascii="Arial" w:hAnsi="Arial" w:cs="Arial"/>
          <w:color w:val="273B47"/>
          <w:sz w:val="20"/>
        </w:rPr>
        <w:br/>
        <w:t>En este curso aprenderás las prácticas que la comunidad ha decidido que son buenas.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React</w:t>
      </w:r>
      <w:proofErr w:type="spellEnd"/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 xml:space="preserve"> es declarativo</w:t>
      </w:r>
      <w:r w:rsidRPr="00D923B6">
        <w:rPr>
          <w:rFonts w:ascii="Arial" w:hAnsi="Arial" w:cs="Arial"/>
          <w:color w:val="273B47"/>
          <w:sz w:val="20"/>
        </w:rPr>
        <w:t>, lo que quiere decir que se le indica qué debe hacer pero no cómo debe hacerse, ahorrando de esta manera muchos pasos.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JSX</w:t>
      </w:r>
      <w:r w:rsidRPr="00D923B6">
        <w:rPr>
          <w:rFonts w:ascii="Arial" w:hAnsi="Arial" w:cs="Arial"/>
          <w:color w:val="273B47"/>
          <w:sz w:val="20"/>
        </w:rPr>
        <w:t xml:space="preserve"> es HTML dentro de </w:t>
      </w:r>
      <w:proofErr w:type="spellStart"/>
      <w:r w:rsidRPr="00D923B6">
        <w:rPr>
          <w:rFonts w:ascii="Arial" w:hAnsi="Arial" w:cs="Arial"/>
          <w:color w:val="273B47"/>
          <w:sz w:val="20"/>
        </w:rPr>
        <w:t>Javascript</w:t>
      </w:r>
      <w:proofErr w:type="spellEnd"/>
      <w:r w:rsidRPr="00D923B6">
        <w:rPr>
          <w:rFonts w:ascii="Arial" w:hAnsi="Arial" w:cs="Arial"/>
          <w:color w:val="273B47"/>
          <w:sz w:val="20"/>
        </w:rPr>
        <w:t>, esto se verá más adelante en detalle.</w:t>
      </w:r>
    </w:p>
    <w:p w:rsidR="00D923B6" w:rsidRPr="00D923B6" w:rsidRDefault="00D923B6" w:rsidP="00D923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</w:rPr>
      </w:pP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está estructurado por </w:t>
      </w:r>
      <w:r w:rsidRPr="00D923B6">
        <w:rPr>
          <w:rStyle w:val="Textoennegrita"/>
          <w:rFonts w:ascii="Arial" w:eastAsiaTheme="majorEastAsia" w:hAnsi="Arial" w:cs="Arial"/>
          <w:color w:val="273B47"/>
          <w:sz w:val="20"/>
        </w:rPr>
        <w:t>componentes</w:t>
      </w:r>
      <w:r w:rsidRPr="00D923B6">
        <w:rPr>
          <w:rFonts w:ascii="Arial" w:hAnsi="Arial" w:cs="Arial"/>
          <w:color w:val="273B47"/>
          <w:sz w:val="20"/>
        </w:rPr>
        <w:t xml:space="preserve"> que son como pequeños bloques de lego que al ser unidos forman aplicaciones de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. Estos componentes pueden tener estilos, ser enlazados a eventos y sus estados </w:t>
      </w:r>
      <w:proofErr w:type="gramStart"/>
      <w:r w:rsidRPr="00D923B6">
        <w:rPr>
          <w:rFonts w:ascii="Arial" w:hAnsi="Arial" w:cs="Arial"/>
          <w:color w:val="273B47"/>
          <w:sz w:val="20"/>
        </w:rPr>
        <w:t>pueden</w:t>
      </w:r>
      <w:proofErr w:type="gramEnd"/>
      <w:r w:rsidRPr="00D923B6">
        <w:rPr>
          <w:rFonts w:ascii="Arial" w:hAnsi="Arial" w:cs="Arial"/>
          <w:color w:val="273B47"/>
          <w:sz w:val="20"/>
        </w:rPr>
        <w:t xml:space="preserve"> ser modificados.</w:t>
      </w:r>
    </w:p>
    <w:p w:rsidR="00D923B6" w:rsidRPr="00D923B6" w:rsidRDefault="00D923B6" w:rsidP="00D923B6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</w:rPr>
      </w:pPr>
      <w:r w:rsidRPr="00D923B6">
        <w:rPr>
          <w:rFonts w:ascii="Arial" w:hAnsi="Arial" w:cs="Arial"/>
          <w:color w:val="273B47"/>
          <w:sz w:val="20"/>
        </w:rPr>
        <w:t xml:space="preserve">Con </w:t>
      </w:r>
      <w:proofErr w:type="spellStart"/>
      <w:r w:rsidRPr="00D923B6">
        <w:rPr>
          <w:rFonts w:ascii="Arial" w:hAnsi="Arial" w:cs="Arial"/>
          <w:color w:val="273B47"/>
          <w:sz w:val="20"/>
        </w:rPr>
        <w:t>React</w:t>
      </w:r>
      <w:proofErr w:type="spellEnd"/>
      <w:r w:rsidRPr="00D923B6">
        <w:rPr>
          <w:rFonts w:ascii="Arial" w:hAnsi="Arial" w:cs="Arial"/>
          <w:color w:val="273B47"/>
          <w:sz w:val="20"/>
        </w:rPr>
        <w:t xml:space="preserve"> también se tiene la ventaja de que será escrito una sola vez y podrá ser utilizado en aplicaciones web, móviles, entre otras.</w:t>
      </w:r>
    </w:p>
    <w:p w:rsidR="004E1AED" w:rsidRDefault="004E1AED" w:rsidP="00D923B6">
      <w:pPr>
        <w:rPr>
          <w:lang w:val="es-MX"/>
        </w:rPr>
      </w:pPr>
    </w:p>
    <w:p w:rsidR="00D923B6" w:rsidRDefault="00D923B6" w:rsidP="00D923B6">
      <w:pPr>
        <w:pStyle w:val="Ttulo1"/>
      </w:pPr>
      <w:r w:rsidRPr="00D923B6">
        <w:t>Pre-requisitos</w:t>
      </w:r>
    </w:p>
    <w:p w:rsidR="00D923B6" w:rsidRPr="00D923B6" w:rsidRDefault="00D923B6" w:rsidP="00D923B6">
      <w:p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lang w:val="es-MX"/>
        </w:rPr>
        <w:t>Estos son los conocimientos que deberás tener antes de comenzar con este curso: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Desarrollo web online:</w:t>
      </w:r>
      <w:r w:rsidRPr="00D923B6">
        <w:rPr>
          <w:rFonts w:ascii="Arial" w:hAnsi="Arial" w:cs="Arial"/>
          <w:lang w:val="es-MX"/>
        </w:rPr>
        <w:t> Esto implica tener familiaridad y fortaleza en el uso de HTML y CSS.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proofErr w:type="spellStart"/>
      <w:r w:rsidRPr="00D923B6">
        <w:rPr>
          <w:rFonts w:ascii="Arial" w:hAnsi="Arial" w:cs="Arial"/>
          <w:b/>
          <w:bCs/>
          <w:lang w:val="es-MX"/>
        </w:rPr>
        <w:t>Javascript</w:t>
      </w:r>
      <w:proofErr w:type="spellEnd"/>
      <w:r w:rsidRPr="00D923B6">
        <w:rPr>
          <w:rFonts w:ascii="Arial" w:hAnsi="Arial" w:cs="Arial"/>
          <w:b/>
          <w:bCs/>
          <w:lang w:val="es-MX"/>
        </w:rPr>
        <w:t>:</w:t>
      </w:r>
      <w:r w:rsidRPr="00D923B6">
        <w:rPr>
          <w:rFonts w:ascii="Arial" w:hAnsi="Arial" w:cs="Arial"/>
          <w:lang w:val="es-MX"/>
        </w:rPr>
        <w:t> </w:t>
      </w:r>
      <w:proofErr w:type="spellStart"/>
      <w:r w:rsidRPr="00D923B6">
        <w:rPr>
          <w:rFonts w:ascii="Arial" w:hAnsi="Arial" w:cs="Arial"/>
          <w:lang w:val="es-MX"/>
        </w:rPr>
        <w:t>React</w:t>
      </w:r>
      <w:proofErr w:type="spellEnd"/>
      <w:r w:rsidRPr="00D923B6">
        <w:rPr>
          <w:rFonts w:ascii="Arial" w:hAnsi="Arial" w:cs="Arial"/>
          <w:lang w:val="es-MX"/>
        </w:rPr>
        <w:t xml:space="preserve"> es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. Es importante saber usar </w:t>
      </w:r>
      <w:proofErr w:type="spellStart"/>
      <w:r w:rsidRPr="00D923B6">
        <w:rPr>
          <w:rFonts w:ascii="Arial" w:hAnsi="Arial" w:cs="Arial"/>
          <w:lang w:val="es-MX"/>
        </w:rPr>
        <w:t>Javascript</w:t>
      </w:r>
      <w:proofErr w:type="spellEnd"/>
      <w:r w:rsidRPr="00D923B6">
        <w:rPr>
          <w:rFonts w:ascii="Arial" w:hAnsi="Arial" w:cs="Arial"/>
          <w:lang w:val="es-MX"/>
        </w:rPr>
        <w:t xml:space="preserve"> en el navegador. Es deseable conocer </w:t>
      </w:r>
      <w:proofErr w:type="spellStart"/>
      <w:r w:rsidRPr="00D923B6">
        <w:rPr>
          <w:rFonts w:ascii="Arial" w:hAnsi="Arial" w:cs="Arial"/>
          <w:lang w:val="es-MX"/>
        </w:rPr>
        <w:t>JQuery</w:t>
      </w:r>
      <w:proofErr w:type="spellEnd"/>
      <w:r w:rsidRPr="00D923B6">
        <w:rPr>
          <w:rFonts w:ascii="Arial" w:hAnsi="Arial" w:cs="Arial"/>
          <w:lang w:val="es-MX"/>
        </w:rPr>
        <w:t xml:space="preserve"> y saber sobre promesas, clases y tener conocimientos sobre </w:t>
      </w:r>
      <w:proofErr w:type="spellStart"/>
      <w:r w:rsidRPr="00D923B6">
        <w:rPr>
          <w:rFonts w:ascii="Arial" w:hAnsi="Arial" w:cs="Arial"/>
          <w:lang w:val="es-MX"/>
        </w:rPr>
        <w:t>asincronía</w:t>
      </w:r>
      <w:proofErr w:type="spellEnd"/>
      <w:r w:rsidRPr="00D923B6">
        <w:rPr>
          <w:rFonts w:ascii="Arial" w:hAnsi="Arial" w:cs="Arial"/>
          <w:lang w:val="es-MX"/>
        </w:rPr>
        <w:t>.</w:t>
      </w:r>
    </w:p>
    <w:p w:rsidR="00D923B6" w:rsidRPr="00D923B6" w:rsidRDefault="00D923B6" w:rsidP="00D923B6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lang w:val="es-MX"/>
        </w:rPr>
      </w:pPr>
      <w:r w:rsidRPr="00D923B6">
        <w:rPr>
          <w:rFonts w:ascii="Arial" w:hAnsi="Arial" w:cs="Arial"/>
          <w:b/>
          <w:bCs/>
          <w:lang w:val="es-MX"/>
        </w:rPr>
        <w:t>Terminal:</w:t>
      </w:r>
      <w:r w:rsidRPr="00D923B6">
        <w:rPr>
          <w:rFonts w:ascii="Arial" w:hAnsi="Arial" w:cs="Arial"/>
          <w:lang w:val="es-MX"/>
        </w:rPr>
        <w:t> La línea de comandos es indispensable para instalar herramientas, correr servidores y hacer diversas tareas.</w:t>
      </w:r>
    </w:p>
    <w:p w:rsidR="00D923B6" w:rsidRDefault="00D923B6" w:rsidP="00D923B6">
      <w:pPr>
        <w:rPr>
          <w:lang w:val="es-MX"/>
        </w:rPr>
      </w:pPr>
    </w:p>
    <w:p w:rsidR="008406E5" w:rsidRDefault="008406E5" w:rsidP="00D923B6">
      <w:pPr>
        <w:rPr>
          <w:lang w:val="es-MX"/>
        </w:rPr>
      </w:pPr>
    </w:p>
    <w:p w:rsidR="008406E5" w:rsidRDefault="008406E5" w:rsidP="008406E5">
      <w:pPr>
        <w:pStyle w:val="Ttulo1"/>
      </w:pPr>
      <w:r w:rsidRPr="008406E5">
        <w:t>Herramientas que usaremos</w:t>
      </w:r>
    </w:p>
    <w:p w:rsidR="008406E5" w:rsidRPr="008406E5" w:rsidRDefault="008406E5" w:rsidP="008406E5">
      <w:p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sz w:val="20"/>
          <w:lang w:val="es-MX"/>
        </w:rPr>
        <w:t>Estas son las herramientas que usaremos en el curso: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Navegador:</w:t>
      </w:r>
      <w:r w:rsidRPr="008406E5">
        <w:rPr>
          <w:rFonts w:ascii="Arial" w:hAnsi="Arial" w:cs="Arial"/>
          <w:sz w:val="20"/>
          <w:lang w:val="es-MX"/>
        </w:rPr>
        <w:t xml:space="preserve"> Especialmente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ya que cuenta con óptimas herramientas de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Developer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 xml:space="preserve"> Tools:</w:t>
      </w:r>
      <w:r w:rsidRPr="008406E5">
        <w:rPr>
          <w:rFonts w:ascii="Arial" w:hAnsi="Arial" w:cs="Arial"/>
          <w:sz w:val="20"/>
          <w:lang w:val="es-MX"/>
        </w:rPr>
        <w:t xml:space="preserve"> Es una herramienta Open </w:t>
      </w:r>
      <w:proofErr w:type="spellStart"/>
      <w:r w:rsidRPr="008406E5">
        <w:rPr>
          <w:rFonts w:ascii="Arial" w:hAnsi="Arial" w:cs="Arial"/>
          <w:sz w:val="20"/>
          <w:lang w:val="es-MX"/>
        </w:rPr>
        <w:t>Source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creada por Facebook y tiene instalación para </w:t>
      </w:r>
      <w:proofErr w:type="spellStart"/>
      <w:r w:rsidRPr="008406E5">
        <w:rPr>
          <w:rFonts w:ascii="Arial" w:hAnsi="Arial" w:cs="Arial"/>
          <w:sz w:val="20"/>
          <w:lang w:val="es-MX"/>
        </w:rPr>
        <w:t>Chrome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o Firefox. Nos dejará ver el código de </w:t>
      </w:r>
      <w:proofErr w:type="spellStart"/>
      <w:r w:rsidRPr="008406E5">
        <w:rPr>
          <w:rFonts w:ascii="Arial" w:hAnsi="Arial" w:cs="Arial"/>
          <w:sz w:val="20"/>
          <w:lang w:val="es-MX"/>
        </w:rPr>
        <w:t>React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inspeccionando elementos.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r w:rsidRPr="008406E5">
        <w:rPr>
          <w:rFonts w:ascii="Arial" w:hAnsi="Arial" w:cs="Arial"/>
          <w:b/>
          <w:bCs/>
          <w:sz w:val="20"/>
          <w:lang w:val="es-MX"/>
        </w:rPr>
        <w:t>Editor de texto:</w:t>
      </w:r>
      <w:r w:rsidRPr="008406E5">
        <w:rPr>
          <w:rFonts w:ascii="Arial" w:hAnsi="Arial" w:cs="Arial"/>
          <w:sz w:val="20"/>
          <w:lang w:val="es-MX"/>
        </w:rPr>
        <w:t> Puedes usar cualquiera, en este curso sugerimos </w:t>
      </w:r>
      <w:r w:rsidRPr="008406E5">
        <w:rPr>
          <w:rFonts w:ascii="Arial" w:hAnsi="Arial" w:cs="Arial"/>
          <w:b/>
          <w:bCs/>
          <w:sz w:val="20"/>
          <w:lang w:val="es-MX"/>
        </w:rPr>
        <w:t xml:space="preserve">Visual Studio </w:t>
      </w: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Code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. Tiene muchos </w:t>
      </w:r>
      <w:proofErr w:type="spellStart"/>
      <w:r w:rsidRPr="008406E5">
        <w:rPr>
          <w:rFonts w:ascii="Arial" w:hAnsi="Arial" w:cs="Arial"/>
          <w:sz w:val="20"/>
          <w:lang w:val="es-MX"/>
        </w:rPr>
        <w:t>plugins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útiles para el desarrollo.</w:t>
      </w:r>
    </w:p>
    <w:p w:rsidR="008406E5" w:rsidRPr="008406E5" w:rsidRDefault="008406E5" w:rsidP="008406E5">
      <w:pPr>
        <w:numPr>
          <w:ilvl w:val="0"/>
          <w:numId w:val="20"/>
        </w:numPr>
        <w:spacing w:after="0" w:line="240" w:lineRule="auto"/>
        <w:rPr>
          <w:rFonts w:ascii="Arial" w:hAnsi="Arial" w:cs="Arial"/>
          <w:sz w:val="20"/>
          <w:lang w:val="es-MX"/>
        </w:rPr>
      </w:pPr>
      <w:proofErr w:type="spellStart"/>
      <w:r w:rsidRPr="008406E5">
        <w:rPr>
          <w:rFonts w:ascii="Arial" w:hAnsi="Arial" w:cs="Arial"/>
          <w:b/>
          <w:bCs/>
          <w:sz w:val="20"/>
          <w:lang w:val="es-MX"/>
        </w:rPr>
        <w:t>Prettier</w:t>
      </w:r>
      <w:proofErr w:type="spellEnd"/>
      <w:r w:rsidRPr="008406E5">
        <w:rPr>
          <w:rFonts w:ascii="Arial" w:hAnsi="Arial" w:cs="Arial"/>
          <w:b/>
          <w:bCs/>
          <w:sz w:val="20"/>
          <w:lang w:val="es-MX"/>
        </w:rPr>
        <w:t>:</w:t>
      </w:r>
      <w:r w:rsidRPr="008406E5">
        <w:rPr>
          <w:rFonts w:ascii="Arial" w:hAnsi="Arial" w:cs="Arial"/>
          <w:sz w:val="20"/>
          <w:lang w:val="es-MX"/>
        </w:rPr>
        <w:t xml:space="preserve"> Es un </w:t>
      </w:r>
      <w:proofErr w:type="spellStart"/>
      <w:r w:rsidRPr="008406E5">
        <w:rPr>
          <w:rFonts w:ascii="Arial" w:hAnsi="Arial" w:cs="Arial"/>
          <w:sz w:val="20"/>
          <w:lang w:val="es-MX"/>
        </w:rPr>
        <w:t>plugin</w:t>
      </w:r>
      <w:proofErr w:type="spellEnd"/>
      <w:r w:rsidRPr="008406E5">
        <w:rPr>
          <w:rFonts w:ascii="Arial" w:hAnsi="Arial" w:cs="Arial"/>
          <w:sz w:val="20"/>
          <w:lang w:val="es-MX"/>
        </w:rPr>
        <w:t xml:space="preserve"> que hace que el código se vea bien sin importar cómo está escrito.</w:t>
      </w:r>
    </w:p>
    <w:p w:rsidR="008406E5" w:rsidRDefault="008406E5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D923B6">
      <w:pPr>
        <w:rPr>
          <w:lang w:val="es-MX"/>
        </w:rPr>
      </w:pPr>
    </w:p>
    <w:p w:rsidR="0050559A" w:rsidRDefault="0050559A" w:rsidP="0050559A">
      <w:pPr>
        <w:pStyle w:val="Ttulo1"/>
      </w:pPr>
      <w:r w:rsidRPr="0050559A">
        <w:lastRenderedPageBreak/>
        <w:t>Create-react-app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Para todos los que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estan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siguiendo el tutorial al pie de la letra. Les cuento que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ya fue sustituido por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.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Asi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 que lo que tiene que hacer es lo siguiente. En caso de haber instalado previamente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 se debe desinstalar: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uninstall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Y luego usar el comando 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create-react-app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hello-react</w:t>
      </w:r>
      <w:proofErr w:type="spellEnd"/>
      <w:r w:rsidRPr="0050559A">
        <w:rPr>
          <w:rFonts w:ascii="Arial" w:hAnsi="Arial" w:cs="Arial"/>
          <w:color w:val="4A4A4A"/>
          <w:sz w:val="20"/>
          <w:szCs w:val="20"/>
        </w:rPr>
        <w:br/>
      </w:r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En caso de no tener instalado </w:t>
      </w:r>
      <w:proofErr w:type="spellStart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npx</w:t>
      </w:r>
      <w:proofErr w:type="spellEnd"/>
      <w:r w:rsidRPr="0050559A">
        <w:rPr>
          <w:rFonts w:ascii="Arial" w:hAnsi="Arial" w:cs="Arial"/>
          <w:color w:val="4A4A4A"/>
          <w:sz w:val="20"/>
          <w:szCs w:val="20"/>
          <w:shd w:val="clear" w:color="auto" w:fill="FFFFFF"/>
        </w:rPr>
        <w:t>. Sencillamente instalarlo con:</w:t>
      </w:r>
      <w:r w:rsidRPr="0050559A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npm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install</w:t>
      </w:r>
      <w:proofErr w:type="spellEnd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 xml:space="preserve"> -g </w:t>
      </w:r>
      <w:proofErr w:type="spellStart"/>
      <w:r w:rsidRPr="0050559A">
        <w:rPr>
          <w:rFonts w:ascii="Courier New" w:hAnsi="Courier New" w:cs="Courier New"/>
          <w:color w:val="4A4A4A"/>
          <w:sz w:val="20"/>
          <w:szCs w:val="20"/>
          <w:shd w:val="clear" w:color="auto" w:fill="FFFFFF"/>
        </w:rPr>
        <w:t>npx</w:t>
      </w:r>
      <w:proofErr w:type="spellEnd"/>
    </w:p>
    <w:p w:rsid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Segoe UI Symbol" w:eastAsia="Times New Roman" w:hAnsi="Segoe UI Symbol" w:cs="Segoe UI Symbo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Hola a todos; para aquellos que intentan correr </w:t>
      </w:r>
      <w:proofErr w:type="spellStart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Create-react-app</w:t>
      </w:r>
      <w:proofErr w:type="spellEnd"/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y obtienen vulnerabilidades al finalizar de descarga.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No lo intenten hacer por medio del código del profesor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debido a que 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Obsoleto.</w:t>
      </w:r>
      <w:r w:rsidRPr="0050559A">
        <w:rPr>
          <w:rFonts w:ascii="Segoe UI Symbol" w:eastAsia="Times New Roman" w:hAnsi="Segoe UI Symbol" w:cs="Segoe UI Symbol"/>
          <w:b/>
          <w:bCs/>
          <w:color w:val="4A4A4A"/>
          <w:sz w:val="20"/>
          <w:szCs w:val="20"/>
          <w:lang w:val="es-MX" w:eastAsia="es-MX"/>
        </w:rPr>
        <w:t>🐛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Intenten borrar la carpeta que les creo, y vuélvanlo hacer con este comando en su terminal.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npx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create-react-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app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gramStart"/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cd</w:t>
      </w:r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my-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app</w:t>
      </w:r>
      <w:proofErr w:type="spellEnd"/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</w:t>
      </w:r>
      <w:proofErr w:type="spell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start</w:t>
      </w:r>
      <w:proofErr w:type="spellEnd"/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Esto generara la carpeta del archivo sin vulnerabilidades </w:t>
      </w: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“Por mucho una vulnerabilidad baja”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jc w:val="both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Borren la instalación que hicieron globalmente que el profesor les recomendó, por medio del siguiente comando</w:t>
      </w: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ya que el comando que les recomendé anteriormente lo hace de forma local y no global.</w:t>
      </w:r>
    </w:p>
    <w:p w:rsidR="0050559A" w:rsidRPr="0050559A" w:rsidRDefault="0050559A" w:rsidP="0050559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npm</w:t>
      </w:r>
      <w:proofErr w:type="spellEnd"/>
      <w:proofErr w:type="gramEnd"/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uninstall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-g </w:t>
      </w:r>
      <w:r w:rsidRPr="0050559A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create</w:t>
      </w:r>
      <w:r w:rsidRPr="0050559A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-react-app</w:t>
      </w:r>
    </w:p>
    <w:p w:rsidR="0050559A" w:rsidRPr="0050559A" w:rsidRDefault="0050559A" w:rsidP="0050559A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50559A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mayor información pueden consultar en el siguiente link </w:t>
      </w:r>
      <w:hyperlink r:id="rId11" w:tgtFrame="_blank" w:history="1">
        <w:r w:rsidRPr="0050559A">
          <w:rPr>
            <w:rFonts w:ascii="Arial" w:eastAsia="Times New Roman" w:hAnsi="Arial" w:cs="Arial"/>
            <w:color w:val="0791E6"/>
            <w:sz w:val="20"/>
            <w:szCs w:val="20"/>
            <w:lang w:val="es-MX" w:eastAsia="es-MX"/>
          </w:rPr>
          <w:t>https://create-react-app.dev/docs/getting-started</w:t>
        </w:r>
      </w:hyperlink>
    </w:p>
    <w:p w:rsidR="0050559A" w:rsidRDefault="0050559A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0C6EE5" w:rsidRDefault="000C6EE5" w:rsidP="00D923B6">
      <w:pPr>
        <w:rPr>
          <w:lang w:val="es-MX"/>
        </w:rPr>
      </w:pPr>
    </w:p>
    <w:p w:rsidR="00F960E9" w:rsidRPr="00C531FE" w:rsidRDefault="000C6EE5" w:rsidP="00C531FE">
      <w:pPr>
        <w:pStyle w:val="Puesto"/>
      </w:pPr>
      <w:r>
        <w:t>Fundamentos</w:t>
      </w:r>
    </w:p>
    <w:p w:rsidR="00F960E9" w:rsidRPr="00F960E9" w:rsidRDefault="00F960E9" w:rsidP="00F960E9">
      <w:pPr>
        <w:pStyle w:val="Ttulo1"/>
      </w:pPr>
      <w:r w:rsidRPr="00F960E9">
        <w:t>Clonar el código de GitHub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esta clase vamos a comenzar clonando el código del proyecto del repositorio en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GitHub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 importante que tú y yo tengamos un punto de partida en común. Así vamos a poder asegurarnos que cada cambio que yo haga en el código, tú también lo recibas.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Para hacer esto, en la terminal ve a una carpeta donde quieras que exista el proyecto. Entonces escribes lo siguiente: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git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clone</w:t>
      </w:r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r w:rsidRPr="00F960E9">
        <w:rPr>
          <w:rStyle w:val="hljs-title"/>
          <w:b/>
          <w:bCs/>
          <w:color w:val="A6E22E"/>
          <w:sz w:val="20"/>
          <w:shd w:val="clear" w:color="auto" w:fill="272822"/>
        </w:rPr>
        <w:t>https</w:t>
      </w:r>
      <w:r w:rsidRPr="00F960E9">
        <w:rPr>
          <w:rStyle w:val="CdigoHTML"/>
          <w:color w:val="DDDDDD"/>
          <w:sz w:val="20"/>
          <w:shd w:val="clear" w:color="auto" w:fill="272822"/>
        </w:rPr>
        <w:t>://github.com/Sparragus/platzi-badges.git</w:t>
      </w:r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Eso va a clonar el repositorio del curso a una carpeta llamada </w:t>
      </w:r>
      <w:proofErr w:type="spellStart"/>
      <w:r w:rsidRPr="00F960E9">
        <w:rPr>
          <w:rStyle w:val="CdigoHTML"/>
          <w:color w:val="273B47"/>
          <w:sz w:val="20"/>
        </w:rPr>
        <w:t>platzi-badges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es necesario que te muevas a esa carpeta.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hljs-keyword"/>
          <w:b/>
          <w:bCs/>
          <w:color w:val="F92672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cd</w:t>
      </w:r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platzi-</w:t>
      </w:r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badges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Ahora necesitamos instalar todas las dependencias necesarias para poder correr el proyecto. Lo haremos utilizando </w:t>
      </w:r>
      <w:proofErr w:type="spellStart"/>
      <w:r w:rsidRPr="00F960E9">
        <w:rPr>
          <w:rStyle w:val="CdigoHTML"/>
          <w:color w:val="273B47"/>
          <w:sz w:val="20"/>
        </w:rPr>
        <w:t>npm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.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keyword"/>
          <w:b/>
          <w:bCs/>
          <w:color w:val="F92672"/>
          <w:sz w:val="20"/>
          <w:shd w:val="clear" w:color="auto" w:fill="272822"/>
        </w:rPr>
        <w:t>install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Este proceso puede tardar un poco. Lo que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esta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haciendo es descargando todas las bibliotecas de código que el proyecto necesita.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Una vez haya concluido, estamos listos para echar a correr el servidor. Lo hacemos con el comando</w:t>
      </w:r>
    </w:p>
    <w:p w:rsidR="00F960E9" w:rsidRPr="00F960E9" w:rsidRDefault="00F960E9" w:rsidP="00F960E9">
      <w:pPr>
        <w:pStyle w:val="HTMLconformatoprevio"/>
        <w:shd w:val="clear" w:color="auto" w:fill="333333"/>
        <w:rPr>
          <w:rStyle w:val="CdigoHTML"/>
          <w:color w:val="DDDDDD"/>
          <w:sz w:val="20"/>
          <w:shd w:val="clear" w:color="auto" w:fill="272822"/>
        </w:rPr>
      </w:pPr>
      <w:r w:rsidRPr="00F960E9">
        <w:rPr>
          <w:rStyle w:val="CdigoHTML"/>
          <w:color w:val="DDDDDD"/>
          <w:sz w:val="20"/>
          <w:shd w:val="clear" w:color="auto" w:fill="272822"/>
        </w:rPr>
        <w:t xml:space="preserve">$ </w:t>
      </w:r>
      <w:proofErr w:type="spellStart"/>
      <w:proofErr w:type="gramStart"/>
      <w:r w:rsidRPr="00F960E9">
        <w:rPr>
          <w:rStyle w:val="CdigoHTML"/>
          <w:color w:val="DDDDDD"/>
          <w:sz w:val="20"/>
          <w:shd w:val="clear" w:color="auto" w:fill="272822"/>
        </w:rPr>
        <w:t>npm</w:t>
      </w:r>
      <w:proofErr w:type="spellEnd"/>
      <w:proofErr w:type="gram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hljs-builtin"/>
          <w:color w:val="A6E22E"/>
          <w:sz w:val="20"/>
          <w:shd w:val="clear" w:color="auto" w:fill="272822"/>
        </w:rPr>
        <w:t>run</w:t>
      </w:r>
      <w:proofErr w:type="spellEnd"/>
      <w:r w:rsidRPr="00F960E9">
        <w:rPr>
          <w:rStyle w:val="CdigoHTML"/>
          <w:color w:val="DDDDDD"/>
          <w:sz w:val="20"/>
          <w:shd w:val="clear" w:color="auto" w:fill="272822"/>
        </w:rPr>
        <w:t xml:space="preserve"> </w:t>
      </w:r>
      <w:proofErr w:type="spellStart"/>
      <w:r w:rsidRPr="00F960E9">
        <w:rPr>
          <w:rStyle w:val="CdigoHTML"/>
          <w:color w:val="DDDDDD"/>
          <w:sz w:val="20"/>
          <w:shd w:val="clear" w:color="auto" w:fill="272822"/>
        </w:rPr>
        <w:t>start</w:t>
      </w:r>
      <w:proofErr w:type="spellEnd"/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lastRenderedPageBreak/>
        <w:t>Cuando el servidor comience, automáticamente va a abrir una pantalla en el navegador con la aplicación.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Si todo salió bien, vas a ver una pantalla que dice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”.</w:t>
      </w:r>
    </w:p>
    <w:p w:rsidR="00F960E9" w:rsidRPr="00F960E9" w:rsidRDefault="00F960E9" w:rsidP="00F960E9">
      <w:pPr>
        <w:pStyle w:val="NormalWeb"/>
        <w:shd w:val="clear" w:color="auto" w:fill="FFFFFF"/>
        <w:spacing w:before="113" w:beforeAutospacing="0" w:after="113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 xml:space="preserve">En la próxima clase vas a aprender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como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fue que “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Hello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Platzi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F960E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F960E9">
        <w:rPr>
          <w:rFonts w:ascii="Arial" w:hAnsi="Arial" w:cs="Arial"/>
          <w:color w:val="273B47"/>
          <w:sz w:val="20"/>
          <w:szCs w:val="20"/>
        </w:rPr>
        <w:t>” llegó desde el código hasta la pantalla de tu navegador.</w:t>
      </w:r>
    </w:p>
    <w:p w:rsidR="00F960E9" w:rsidRDefault="00F960E9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  <w:r w:rsidRPr="00F960E9">
        <w:rPr>
          <w:rFonts w:ascii="Arial" w:hAnsi="Arial" w:cs="Arial"/>
          <w:color w:val="273B47"/>
          <w:sz w:val="20"/>
          <w:szCs w:val="20"/>
        </w:rPr>
        <w:t>*</w:t>
      </w:r>
      <w:hyperlink r:id="rId12" w:tgtFrame="_blank" w:history="1">
        <w:r w:rsidRPr="00F960E9">
          <w:rPr>
            <w:rStyle w:val="Hipervnculo"/>
            <w:rFonts w:ascii="Arial" w:hAnsi="Arial" w:cs="Arial"/>
            <w:color w:val="0791E6"/>
            <w:sz w:val="20"/>
            <w:szCs w:val="20"/>
          </w:rPr>
          <w:t>Aquí</w:t>
        </w:r>
      </w:hyperlink>
      <w:r w:rsidRPr="00F960E9">
        <w:rPr>
          <w:rFonts w:ascii="Arial" w:hAnsi="Arial" w:cs="Arial"/>
          <w:color w:val="273B47"/>
          <w:sz w:val="20"/>
          <w:szCs w:val="20"/>
        </w:rPr>
        <w:t> encuentras el repositorio.</w:t>
      </w:r>
    </w:p>
    <w:p w:rsidR="005E799F" w:rsidRDefault="005E799F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Lo que hice y me resultó, </w:t>
      </w:r>
      <w:proofErr w:type="spell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fué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 xml:space="preserve"> ir a la solapa de </w:t>
      </w:r>
      <w:ins w:id="0" w:author="Unknown">
        <w:r>
          <w:rPr>
            <w:rStyle w:val="Textoennegrita"/>
            <w:rFonts w:ascii="Arial" w:eastAsiaTheme="majorEastAsia" w:hAnsi="Arial" w:cs="Arial"/>
            <w:color w:val="4A4A4A"/>
            <w:sz w:val="21"/>
            <w:szCs w:val="21"/>
            <w:shd w:val="clear" w:color="auto" w:fill="FFFFFF"/>
          </w:rPr>
          <w:t>"Archivos y enlaces"</w:t>
        </w:r>
      </w:ins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bajar el archivo </w:t>
      </w:r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platzi-badges-1.ReactDOM.render.zip</w:t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Lo descomprimí, modifiqué el nombre de la carpeta descomprimida a “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platzi-badges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”, luego ingresé a dicha carpeta y corrí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install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. Una vez terminado, corrí el comando 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npm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run</w:t>
      </w:r>
      <w:proofErr w:type="spellEnd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eastAsiaTheme="majorEastAsia" w:hAnsi="Arial" w:cs="Arial"/>
          <w:color w:val="4A4A4A"/>
          <w:sz w:val="21"/>
          <w:szCs w:val="21"/>
          <w:shd w:val="clear" w:color="auto" w:fill="FFFFFF"/>
        </w:rPr>
        <w:t>start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y listo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  <w:r>
        <w:rPr>
          <w:rFonts w:ascii="Arial" w:hAnsi="Arial" w:cs="Arial"/>
          <w:color w:val="4A4A4A"/>
          <w:sz w:val="21"/>
          <w:szCs w:val="21"/>
        </w:rPr>
        <w:br/>
      </w:r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Eso fue todo amigos</w:t>
      </w:r>
      <w:proofErr w:type="gramStart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!</w:t>
      </w:r>
      <w:proofErr w:type="gramEnd"/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9C2F6E">
      <w:pPr>
        <w:pStyle w:val="Ttulo1"/>
      </w:pPr>
      <w:r w:rsidRPr="009C2F6E">
        <w:t>ReactDOM.render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y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trabajarán en conjunto.</w:t>
      </w:r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como análogo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createElement</w:t>
      </w:r>
      <w:proofErr w:type="spellEnd"/>
    </w:p>
    <w:p w:rsidR="009C2F6E" w:rsidRPr="009C2F6E" w:rsidRDefault="009C2F6E" w:rsidP="009C2F6E">
      <w:pPr>
        <w:numPr>
          <w:ilvl w:val="1"/>
          <w:numId w:val="21"/>
        </w:numPr>
        <w:shd w:val="clear" w:color="auto" w:fill="FFFFFF"/>
        <w:spacing w:before="0" w:after="0" w:line="240" w:lineRule="auto"/>
        <w:ind w:left="226" w:right="226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ReactDOM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a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appendChild</w:t>
      </w:r>
      <w:proofErr w:type="spellEnd"/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proofErr w:type="spellStart"/>
      <w:proofErr w:type="gram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ReactDOM.render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(</w:t>
      </w:r>
      <w:proofErr w:type="gram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)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 toma dos argumentos: Qué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 xml:space="preserve"> y dónde lo queremos </w:t>
      </w:r>
      <w:proofErr w:type="spellStart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renderizar</w:t>
      </w:r>
      <w:proofErr w:type="spellEnd"/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.</w:t>
      </w:r>
    </w:p>
    <w:p w:rsidR="009C2F6E" w:rsidRPr="009C2F6E" w:rsidRDefault="009C2F6E" w:rsidP="009C2F6E">
      <w:pPr>
        <w:numPr>
          <w:ilvl w:val="0"/>
          <w:numId w:val="21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</w:pP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Siempre que escribas </w:t>
      </w:r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JSX</w:t>
      </w:r>
      <w:r w:rsidRPr="009C2F6E">
        <w:rPr>
          <w:rFonts w:ascii="Arial" w:eastAsia="Times New Roman" w:hAnsi="Arial" w:cs="Arial"/>
          <w:color w:val="273B47"/>
          <w:sz w:val="20"/>
          <w:szCs w:val="24"/>
          <w:lang w:val="es-MX" w:eastAsia="es-MX"/>
        </w:rPr>
        <w:t> es requisito importar </w:t>
      </w:r>
      <w:proofErr w:type="spellStart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React</w:t>
      </w:r>
      <w:proofErr w:type="spellEnd"/>
      <w:r w:rsidRPr="009C2F6E">
        <w:rPr>
          <w:rFonts w:ascii="Arial" w:eastAsia="Times New Roman" w:hAnsi="Arial" w:cs="Arial"/>
          <w:b/>
          <w:bCs/>
          <w:color w:val="273B47"/>
          <w:sz w:val="20"/>
          <w:szCs w:val="24"/>
          <w:lang w:val="es-MX" w:eastAsia="es-MX"/>
        </w:rPr>
        <w:t>.</w:t>
      </w:r>
    </w:p>
    <w:p w:rsidR="009C2F6E" w:rsidRDefault="009C2F6E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1"/>
          <w:szCs w:val="21"/>
          <w:shd w:val="clear" w:color="auto" w:fill="FFFFFF"/>
        </w:rPr>
      </w:pPr>
    </w:p>
    <w:p w:rsidR="009C2F6E" w:rsidRDefault="009C2F6E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C2F6E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64EF3AB5" wp14:editId="6C7EDE1F">
            <wp:extent cx="3869871" cy="26746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1036" cy="26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86" w:rsidRDefault="00C42686" w:rsidP="00F960E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42686" w:rsidRDefault="00C4268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608615" cy="2405743"/>
            <wp:effectExtent l="0" t="0" r="0" b="0"/>
            <wp:docPr id="2" name="Imagen 2" descr="https://i.imgur.com/WN9YF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WN9YFE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678" cy="24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A6" w:rsidRDefault="00DC3CA6" w:rsidP="00DC3CA6">
      <w:pPr>
        <w:pStyle w:val="Ttulo1"/>
      </w:pPr>
      <w:r w:rsidRPr="00DC3CA6">
        <w:lastRenderedPageBreak/>
        <w:t>JSX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JSX es una extensión de JavaScript creada por Facebook para el uso con la biblioteca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. Sirve de preprocesador (como </w:t>
      </w:r>
      <w:proofErr w:type="spellStart"/>
      <w:r w:rsidRPr="00DC3CA6">
        <w:rPr>
          <w:rFonts w:ascii="Arial" w:hAnsi="Arial" w:cs="Arial"/>
          <w:lang w:val="es-MX"/>
        </w:rPr>
        <w:t>Sass</w:t>
      </w:r>
      <w:proofErr w:type="spellEnd"/>
      <w:r w:rsidRPr="00DC3CA6">
        <w:rPr>
          <w:rFonts w:ascii="Arial" w:hAnsi="Arial" w:cs="Arial"/>
          <w:lang w:val="es-MX"/>
        </w:rPr>
        <w:t xml:space="preserve"> o </w:t>
      </w:r>
      <w:proofErr w:type="spellStart"/>
      <w:r w:rsidRPr="00DC3CA6">
        <w:rPr>
          <w:rFonts w:ascii="Arial" w:hAnsi="Arial" w:cs="Arial"/>
          <w:lang w:val="es-MX"/>
        </w:rPr>
        <w:t>Stylus</w:t>
      </w:r>
      <w:proofErr w:type="spellEnd"/>
      <w:r w:rsidRPr="00DC3CA6">
        <w:rPr>
          <w:rFonts w:ascii="Arial" w:hAnsi="Arial" w:cs="Arial"/>
          <w:lang w:val="es-MX"/>
        </w:rPr>
        <w:t xml:space="preserve"> a CSS) y transforma el código generado con </w:t>
      </w:r>
      <w:proofErr w:type="spellStart"/>
      <w:r w:rsidRPr="00DC3CA6">
        <w:rPr>
          <w:rFonts w:ascii="Arial" w:hAnsi="Arial" w:cs="Arial"/>
          <w:lang w:val="es-MX"/>
        </w:rPr>
        <w:t>React</w:t>
      </w:r>
      <w:proofErr w:type="spellEnd"/>
      <w:r w:rsidRPr="00DC3CA6">
        <w:rPr>
          <w:rFonts w:ascii="Arial" w:hAnsi="Arial" w:cs="Arial"/>
          <w:lang w:val="es-MX"/>
        </w:rPr>
        <w:t xml:space="preserve"> a JavaScript.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JSX tiene su alternativa que es </w:t>
      </w: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pero es preferible JSX porque es mucho más legible y expresivo. Ambos tienen el mismo poder y la misma capacidad.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proofErr w:type="spellStart"/>
      <w:r w:rsidRPr="00DC3CA6">
        <w:rPr>
          <w:rFonts w:ascii="Arial" w:hAnsi="Arial" w:cs="Arial"/>
          <w:b/>
          <w:bCs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 recibe 3 argumentos: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El tipo de elemento que estamos creando</w:t>
      </w:r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sus atributos o </w:t>
      </w:r>
      <w:proofErr w:type="spellStart"/>
      <w:r w:rsidRPr="00DC3CA6">
        <w:rPr>
          <w:rFonts w:ascii="Arial" w:hAnsi="Arial" w:cs="Arial"/>
          <w:i/>
          <w:iCs/>
          <w:lang w:val="es-MX"/>
        </w:rPr>
        <w:t>props</w:t>
      </w:r>
      <w:proofErr w:type="spellEnd"/>
    </w:p>
    <w:p w:rsidR="00DC3CA6" w:rsidRPr="00DC3CA6" w:rsidRDefault="00DC3CA6" w:rsidP="00DC3CA6">
      <w:pPr>
        <w:numPr>
          <w:ilvl w:val="0"/>
          <w:numId w:val="22"/>
        </w:num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y el </w:t>
      </w:r>
      <w:proofErr w:type="spellStart"/>
      <w:r w:rsidRPr="00DC3CA6">
        <w:rPr>
          <w:rFonts w:ascii="Arial" w:hAnsi="Arial" w:cs="Arial"/>
          <w:i/>
          <w:iCs/>
          <w:lang w:val="es-MX"/>
        </w:rPr>
        <w:t>children</w:t>
      </w:r>
      <w:proofErr w:type="spellEnd"/>
      <w:r w:rsidRPr="00DC3CA6">
        <w:rPr>
          <w:rFonts w:ascii="Arial" w:hAnsi="Arial" w:cs="Arial"/>
          <w:lang w:val="es-MX"/>
        </w:rPr>
        <w:t> que es el contenido.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>Ejemplo:</w:t>
      </w:r>
      <w:r w:rsidRPr="00DC3CA6">
        <w:rPr>
          <w:rFonts w:ascii="Arial" w:hAnsi="Arial" w:cs="Arial"/>
          <w:lang w:val="es-MX"/>
        </w:rPr>
        <w:br/>
      </w:r>
      <w:proofErr w:type="spellStart"/>
      <w:proofErr w:type="gramStart"/>
      <w:r w:rsidRPr="00DC3CA6">
        <w:rPr>
          <w:rFonts w:ascii="Arial" w:hAnsi="Arial" w:cs="Arial"/>
          <w:lang w:val="es-MX"/>
        </w:rPr>
        <w:t>React.createElement</w:t>
      </w:r>
      <w:proofErr w:type="spellEnd"/>
      <w:r w:rsidRPr="00DC3CA6">
        <w:rPr>
          <w:rFonts w:ascii="Arial" w:hAnsi="Arial" w:cs="Arial"/>
          <w:lang w:val="es-MX"/>
        </w:rPr>
        <w:t>(</w:t>
      </w:r>
      <w:proofErr w:type="gramEnd"/>
      <w:r w:rsidRPr="00DC3CA6">
        <w:rPr>
          <w:rFonts w:ascii="Arial" w:hAnsi="Arial" w:cs="Arial"/>
          <w:lang w:val="es-MX"/>
        </w:rPr>
        <w:t xml:space="preserve">‘a’, { </w:t>
      </w:r>
      <w:proofErr w:type="spellStart"/>
      <w:r w:rsidRPr="00DC3CA6">
        <w:rPr>
          <w:rFonts w:ascii="Arial" w:hAnsi="Arial" w:cs="Arial"/>
          <w:lang w:val="es-MX"/>
        </w:rPr>
        <w:t>href</w:t>
      </w:r>
      <w:proofErr w:type="spellEnd"/>
      <w:r w:rsidRPr="00DC3CA6">
        <w:rPr>
          <w:rFonts w:ascii="Arial" w:hAnsi="Arial" w:cs="Arial"/>
          <w:lang w:val="es-MX"/>
        </w:rPr>
        <w:t xml:space="preserve">: ‘https://platzi.com’ }, ‘Ir a </w:t>
      </w:r>
      <w:proofErr w:type="spellStart"/>
      <w:r w:rsidRPr="00DC3CA6">
        <w:rPr>
          <w:rFonts w:ascii="Arial" w:hAnsi="Arial" w:cs="Arial"/>
          <w:lang w:val="es-MX"/>
        </w:rPr>
        <w:t>Platzi</w:t>
      </w:r>
      <w:proofErr w:type="spellEnd"/>
      <w:r w:rsidRPr="00DC3CA6">
        <w:rPr>
          <w:rFonts w:ascii="Arial" w:hAnsi="Arial" w:cs="Arial"/>
          <w:lang w:val="es-MX"/>
        </w:rPr>
        <w:t>’);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En JSX se utilizan las llaves para introducir variables o expresiones de </w:t>
      </w:r>
      <w:proofErr w:type="spellStart"/>
      <w:r w:rsidRPr="00DC3CA6">
        <w:rPr>
          <w:rFonts w:ascii="Arial" w:hAnsi="Arial" w:cs="Arial"/>
          <w:lang w:val="es-MX"/>
        </w:rPr>
        <w:t>Javascript</w:t>
      </w:r>
      <w:proofErr w:type="spellEnd"/>
      <w:r w:rsidRPr="00DC3CA6">
        <w:rPr>
          <w:rFonts w:ascii="Arial" w:hAnsi="Arial" w:cs="Arial"/>
          <w:lang w:val="es-MX"/>
        </w:rPr>
        <w:t>. Lo que sea que esté adentro se va a evaluar y su resultado se mostrará en pantalla.</w:t>
      </w:r>
    </w:p>
    <w:p w:rsidR="00DC3CA6" w:rsidRPr="00DC3CA6" w:rsidRDefault="00DC3CA6" w:rsidP="00DC3CA6">
      <w:pPr>
        <w:spacing w:after="0" w:line="240" w:lineRule="auto"/>
        <w:rPr>
          <w:rFonts w:ascii="Arial" w:hAnsi="Arial" w:cs="Arial"/>
          <w:lang w:val="es-MX"/>
        </w:rPr>
      </w:pPr>
      <w:r w:rsidRPr="00DC3CA6">
        <w:rPr>
          <w:rFonts w:ascii="Arial" w:hAnsi="Arial" w:cs="Arial"/>
          <w:lang w:val="es-MX"/>
        </w:rPr>
        <w:t xml:space="preserve">Las expresiones pueden ser llamadas a otras funciones, cálculos matemáticos, etc. Si las expresiones son false, 0, </w:t>
      </w:r>
      <w:proofErr w:type="spellStart"/>
      <w:r w:rsidRPr="00DC3CA6">
        <w:rPr>
          <w:rFonts w:ascii="Arial" w:hAnsi="Arial" w:cs="Arial"/>
          <w:lang w:val="es-MX"/>
        </w:rPr>
        <w:t>null</w:t>
      </w:r>
      <w:proofErr w:type="spellEnd"/>
      <w:r w:rsidRPr="00DC3CA6">
        <w:rPr>
          <w:rFonts w:ascii="Arial" w:hAnsi="Arial" w:cs="Arial"/>
          <w:lang w:val="es-MX"/>
        </w:rPr>
        <w:t xml:space="preserve">, </w:t>
      </w:r>
      <w:proofErr w:type="spellStart"/>
      <w:r w:rsidRPr="00DC3CA6">
        <w:rPr>
          <w:rFonts w:ascii="Arial" w:hAnsi="Arial" w:cs="Arial"/>
          <w:lang w:val="es-MX"/>
        </w:rPr>
        <w:t>undefined</w:t>
      </w:r>
      <w:proofErr w:type="spellEnd"/>
      <w:r w:rsidRPr="00DC3CA6">
        <w:rPr>
          <w:rFonts w:ascii="Arial" w:hAnsi="Arial" w:cs="Arial"/>
          <w:lang w:val="es-MX"/>
        </w:rPr>
        <w:t>, entre otros, no se verán.</w:t>
      </w:r>
    </w:p>
    <w:p w:rsidR="00DC3CA6" w:rsidRPr="00DC3CA6" w:rsidRDefault="00DC3CA6" w:rsidP="00DC3CA6">
      <w:pPr>
        <w:rPr>
          <w:lang w:val="es-MX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DC3CA6" w:rsidRDefault="00DC3CA6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DC3CA6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5A48E60A" wp14:editId="1293D527">
            <wp:extent cx="5732145" cy="41148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Default="004E15C7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4E15C7" w:rsidRPr="00DC4EF6" w:rsidRDefault="00DC4EF6" w:rsidP="00DC4EF6">
      <w:pPr>
        <w:pStyle w:val="Puesto"/>
        <w:rPr>
          <w:sz w:val="44"/>
        </w:rPr>
      </w:pPr>
      <w:r w:rsidRPr="00DC4EF6">
        <w:rPr>
          <w:sz w:val="44"/>
        </w:rPr>
        <w:lastRenderedPageBreak/>
        <w:t>Creación y diseño de componentes</w:t>
      </w:r>
    </w:p>
    <w:p w:rsidR="004E15C7" w:rsidRDefault="00DC4EF6" w:rsidP="004E15C7">
      <w:pPr>
        <w:pStyle w:val="Ttulo1"/>
      </w:pPr>
      <w:r w:rsidRPr="00DC4EF6">
        <w:t>¿Qué es un componente?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 xml:space="preserve">Los componentes en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 </w:t>
      </w: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bloques de construcción</w:t>
      </w:r>
      <w:r w:rsidRPr="004E15C7">
        <w:rPr>
          <w:rFonts w:ascii="Arial" w:hAnsi="Arial" w:cs="Arial"/>
          <w:color w:val="273B47"/>
          <w:sz w:val="20"/>
          <w:szCs w:val="20"/>
        </w:rPr>
        <w:t>.</w:t>
      </w:r>
      <w:r w:rsidRPr="004E15C7">
        <w:rPr>
          <w:rFonts w:ascii="Arial" w:hAnsi="Arial" w:cs="Arial"/>
          <w:color w:val="273B47"/>
          <w:sz w:val="20"/>
          <w:szCs w:val="20"/>
        </w:rPr>
        <w:br/>
        <w:t xml:space="preserve">Las aplicaciones hechas con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son como figuras de Lego. Junta varias piezas (componentes) y puedes construir un </w:t>
      </w:r>
      <w:proofErr w:type="spellStart"/>
      <w:r w:rsidRPr="004E15C7">
        <w:rPr>
          <w:rFonts w:ascii="Arial" w:hAnsi="Arial" w:cs="Arial"/>
          <w:color w:val="273B47"/>
          <w:sz w:val="20"/>
          <w:szCs w:val="20"/>
        </w:rPr>
        <w:t>website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 xml:space="preserve"> tan pequeño o tan grande como quieras.</w:t>
      </w:r>
      <w:r w:rsidRPr="004E15C7">
        <w:rPr>
          <w:rFonts w:ascii="Arial" w:hAnsi="Arial" w:cs="Arial"/>
          <w:color w:val="273B47"/>
          <w:sz w:val="20"/>
          <w:szCs w:val="20"/>
        </w:rPr>
        <w:br/>
        <w:t>Los componentes serán barras de búsquedas, enlaces, encabezados, el </w:t>
      </w:r>
      <w:proofErr w:type="spellStart"/>
      <w:r w:rsidRPr="004E15C7">
        <w:rPr>
          <w:rFonts w:ascii="Arial" w:hAnsi="Arial" w:cs="Arial"/>
          <w:i/>
          <w:iCs/>
          <w:color w:val="273B47"/>
          <w:sz w:val="20"/>
          <w:szCs w:val="20"/>
        </w:rPr>
        <w:t>header</w:t>
      </w:r>
      <w:proofErr w:type="spellEnd"/>
      <w:r w:rsidRPr="004E15C7">
        <w:rPr>
          <w:rFonts w:ascii="Arial" w:hAnsi="Arial" w:cs="Arial"/>
          <w:color w:val="273B47"/>
          <w:sz w:val="20"/>
          <w:szCs w:val="20"/>
        </w:rPr>
        <w:t>, etc.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”Componente” vs “elemento</w:t>
      </w:r>
      <w:r w:rsidRPr="004E15C7">
        <w:rPr>
          <w:rFonts w:ascii="Arial" w:hAnsi="Arial" w:cs="Arial"/>
          <w:color w:val="273B47"/>
          <w:sz w:val="20"/>
          <w:szCs w:val="20"/>
        </w:rPr>
        <w:br/>
        <w:t>Un elemento es a un objeto como un componente es a una clase. Si el elemento fuera una casa, el componente serían los planos para hacer esa casa.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Identificación de componentes</w:t>
      </w:r>
      <w:r w:rsidRPr="004E15C7">
        <w:rPr>
          <w:rFonts w:ascii="Arial" w:hAnsi="Arial" w:cs="Arial"/>
          <w:color w:val="273B47"/>
          <w:sz w:val="20"/>
          <w:szCs w:val="20"/>
        </w:rPr>
        <w:br/>
        <w:t>Para identificarlos debes hacerte las siguientes preguntas: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se repiten? Estos son los elementos en una lista o los que comparten aspecto visual y su funcionalidad</w:t>
      </w:r>
    </w:p>
    <w:p w:rsidR="004E15C7" w:rsidRPr="004E15C7" w:rsidRDefault="004E15C7" w:rsidP="004E15C7">
      <w:pPr>
        <w:pStyle w:val="NormalWeb"/>
        <w:numPr>
          <w:ilvl w:val="0"/>
          <w:numId w:val="23"/>
        </w:numPr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t>¿Qué elementos cumplen una función muy específica? Estos sirven para encapsular la lógica y permiten juntar muchos comportamientos y aspectos visuales en un solo lugar.</w:t>
      </w:r>
    </w:p>
    <w:p w:rsidR="004E15C7" w:rsidRPr="004E15C7" w:rsidRDefault="004E15C7" w:rsidP="004E15C7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b/>
          <w:bCs/>
          <w:color w:val="273B47"/>
          <w:sz w:val="20"/>
          <w:szCs w:val="20"/>
        </w:rPr>
        <w:t xml:space="preserve">Identificar componentes es una habilidad esencial para poder desarrollar aplicaciones de </w:t>
      </w:r>
      <w:proofErr w:type="spellStart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4E15C7">
        <w:rPr>
          <w:rFonts w:ascii="Arial" w:hAnsi="Arial" w:cs="Arial"/>
          <w:b/>
          <w:bCs/>
          <w:color w:val="273B47"/>
          <w:sz w:val="20"/>
          <w:szCs w:val="20"/>
        </w:rPr>
        <w:t>.</w:t>
      </w:r>
    </w:p>
    <w:p w:rsidR="004E15C7" w:rsidRDefault="004E15C7" w:rsidP="004E15C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73B47"/>
          <w:sz w:val="20"/>
          <w:szCs w:val="20"/>
        </w:rPr>
      </w:pPr>
    </w:p>
    <w:p w:rsidR="0028739F" w:rsidRDefault="004E15C7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4E15C7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99A2533" wp14:editId="40FB96FF">
            <wp:extent cx="2497989" cy="16274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5242" cy="16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39F" w:rsidRPr="0028739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F742428" wp14:editId="02D8460D">
            <wp:extent cx="2440053" cy="168184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356" cy="170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AE3FE0" w:rsidP="003E3A91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AE3FE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36C5A67" wp14:editId="73C4C035">
            <wp:extent cx="2095500" cy="1670071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1865" cy="16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A91"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04910453" wp14:editId="2AF4B41B">
            <wp:extent cx="2711763" cy="164201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926" cy="16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2B081C9E" wp14:editId="217181AC">
            <wp:extent cx="2097693" cy="1643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2331" cy="165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2BB486FA" wp14:editId="490AAF22">
            <wp:extent cx="2338571" cy="1681843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301" cy="17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1EB9A66D" wp14:editId="4134DB44">
            <wp:extent cx="2710542" cy="1649386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323" cy="16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6661833" wp14:editId="0B271A0E">
            <wp:extent cx="2161837" cy="1687286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9288" cy="16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3E3A91" w:rsidRDefault="003E3A91" w:rsidP="00C42686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3E3A91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5DAFA63" wp14:editId="44E1A2BE">
            <wp:extent cx="2854804" cy="1758043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5275" cy="17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3E0" w:rsidRPr="007E63E0">
        <w:t xml:space="preserve"> </w:t>
      </w:r>
      <w:r w:rsidR="007E63E0">
        <w:rPr>
          <w:noProof/>
        </w:rPr>
        <w:drawing>
          <wp:inline distT="0" distB="0" distL="0" distR="0">
            <wp:extent cx="2465614" cy="1849211"/>
            <wp:effectExtent l="0" t="0" r="0" b="0"/>
            <wp:docPr id="13" name="Imagen 13" descr="compon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58" cy="185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</w:pPr>
    </w:p>
    <w:p w:rsidR="007E63E0" w:rsidRDefault="007E63E0" w:rsidP="007E63E0">
      <w:pPr>
        <w:pStyle w:val="Ttulo1"/>
      </w:pPr>
      <w:r w:rsidRPr="007E63E0">
        <w:t>Qué es y cómo funciona un componente en React.js</w:t>
      </w:r>
    </w:p>
    <w:p w:rsidR="007E63E0" w:rsidRDefault="007E63E0" w:rsidP="00C426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7E63E0" w:rsidRDefault="007E63E0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4574540" cy="2503487"/>
            <wp:effectExtent l="0" t="0" r="0" b="0"/>
            <wp:docPr id="14" name="Imagen 14" descr="ciclo de vida de un compon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clo de vida de un componen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" r="1617" b="4707"/>
                    <a:stretch/>
                  </pic:blipFill>
                  <pic:spPr bwMode="auto">
                    <a:xfrm>
                      <a:off x="0" y="0"/>
                      <a:ext cx="4632243" cy="25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48E" w:rsidRDefault="0058548E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518025" cy="2541722"/>
            <wp:effectExtent l="0" t="0" r="0" b="0"/>
            <wp:docPr id="15" name="Imagen 15" descr="https://www.groloop.com/wp-content/uploads/2019/03/diagrama-ciclo-de-vi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groloop.com/wp-content/uploads/2019/03/diagrama-ciclo-de-vid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1880" r="1801" b="8051"/>
                    <a:stretch/>
                  </pic:blipFill>
                  <pic:spPr bwMode="auto">
                    <a:xfrm>
                      <a:off x="0" y="0"/>
                      <a:ext cx="4539679" cy="255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7B13D8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C6510F" w:rsidRDefault="00C6510F" w:rsidP="00C6510F">
      <w:pPr>
        <w:pStyle w:val="Ttulo1"/>
      </w:pPr>
      <w:r w:rsidRPr="00C6510F">
        <w:t>Nuestro primer componente</w:t>
      </w:r>
    </w:p>
    <w:p w:rsidR="00C6510F" w:rsidRDefault="00C6510F" w:rsidP="00C6510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Es una buena práctica que los componentes vivan en su propio archivo y para ello se les crea una carpeta.</w:t>
      </w:r>
    </w:p>
    <w:p w:rsidR="00C6510F" w:rsidRP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Todos los componentes requieren por lo menos el método </w:t>
      </w:r>
      <w:proofErr w:type="spellStart"/>
      <w:r w:rsidRPr="00C6510F">
        <w:rPr>
          <w:rFonts w:ascii="Arial" w:hAnsi="Arial" w:cs="Arial"/>
          <w:b/>
          <w:bCs/>
          <w:color w:val="273B47"/>
          <w:sz w:val="20"/>
          <w:szCs w:val="20"/>
        </w:rPr>
        <w:t>render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> que define cuál será el resultado que aparecerá en pantalla.</w:t>
      </w:r>
    </w:p>
    <w:p w:rsidR="00C6510F" w:rsidRDefault="00C6510F" w:rsidP="00C6510F">
      <w:pPr>
        <w:pStyle w:val="NormalWeb"/>
        <w:numPr>
          <w:ilvl w:val="0"/>
          <w:numId w:val="24"/>
        </w:numPr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t>El </w:t>
      </w:r>
      <w:proofErr w:type="spellStart"/>
      <w:r w:rsidRPr="00C6510F">
        <w:rPr>
          <w:rFonts w:ascii="Arial" w:hAnsi="Arial" w:cs="Arial"/>
          <w:i/>
          <w:iCs/>
          <w:color w:val="273B47"/>
          <w:sz w:val="20"/>
          <w:szCs w:val="20"/>
        </w:rPr>
        <w:t>source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 de las imágenes en </w:t>
      </w:r>
      <w:proofErr w:type="spellStart"/>
      <w:r w:rsidRPr="00C6510F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C6510F">
        <w:rPr>
          <w:rFonts w:ascii="Arial" w:hAnsi="Arial" w:cs="Arial"/>
          <w:color w:val="273B47"/>
          <w:sz w:val="20"/>
          <w:szCs w:val="20"/>
        </w:rPr>
        <w:t xml:space="preserve"> puede contener direcciones en la web o se le puede hacer una referencia directa importándola. Si se importa deben usarse llaves para que sea evaluado.</w:t>
      </w:r>
    </w:p>
    <w:p w:rsidR="00C6510F" w:rsidRDefault="00C6510F" w:rsidP="00C6510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C6510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4F0FE35E" wp14:editId="37859C00">
            <wp:extent cx="5732145" cy="4285615"/>
            <wp:effectExtent l="0" t="0" r="190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B8" w:rsidRPr="00A41CB8" w:rsidRDefault="00A41CB8" w:rsidP="00A41CB8">
      <w:pPr>
        <w:pStyle w:val="Ttulo1"/>
      </w:pPr>
      <w:r w:rsidRPr="00A41CB8">
        <w:lastRenderedPageBreak/>
        <w:t>Cómo aplicar estilos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los estilos crearemos una carpeta llamada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Styles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allí vivirán todos los archivos de estilos que tienen que ver con los componentes.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Para usar los estilos es necesario importarlos con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import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funciona ligeramente diferente y para los atributos de clases no se utiliza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sino </w:t>
      </w:r>
      <w:proofErr w:type="spellStart"/>
      <w:r w:rsidRPr="00A41CB8">
        <w:rPr>
          <w:rFonts w:ascii="Arial" w:hAnsi="Arial" w:cs="Arial"/>
          <w:i/>
          <w:iCs/>
          <w:color w:val="273B47"/>
          <w:sz w:val="20"/>
          <w:szCs w:val="20"/>
        </w:rPr>
        <w:t>className</w:t>
      </w:r>
      <w:proofErr w:type="spellEnd"/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Es posible utilizar </w:t>
      </w:r>
      <w:proofErr w:type="spellStart"/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 con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, sólo debe ser instalado con 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npm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install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A41CB8">
        <w:rPr>
          <w:rFonts w:ascii="Arial" w:hAnsi="Arial" w:cs="Arial"/>
          <w:color w:val="273B47"/>
          <w:sz w:val="20"/>
          <w:szCs w:val="20"/>
        </w:rPr>
        <w:t>bootstrap</w:t>
      </w:r>
      <w:proofErr w:type="spellEnd"/>
      <w:r w:rsidRPr="00A41CB8">
        <w:rPr>
          <w:rFonts w:ascii="Arial" w:hAnsi="Arial" w:cs="Arial"/>
          <w:color w:val="273B47"/>
          <w:sz w:val="20"/>
          <w:szCs w:val="20"/>
        </w:rPr>
        <w:t> y debe ser importado en el </w:t>
      </w:r>
      <w:r w:rsidRPr="00A41CB8">
        <w:rPr>
          <w:rFonts w:ascii="Arial" w:hAnsi="Arial" w:cs="Arial"/>
          <w:b/>
          <w:bCs/>
          <w:color w:val="273B47"/>
          <w:sz w:val="20"/>
          <w:szCs w:val="20"/>
        </w:rPr>
        <w:t>index.js</w:t>
      </w:r>
    </w:p>
    <w:p w:rsidR="00A41CB8" w:rsidRPr="00A41CB8" w:rsidRDefault="00A41CB8" w:rsidP="00A41CB8">
      <w:pPr>
        <w:pStyle w:val="NormalWeb"/>
        <w:numPr>
          <w:ilvl w:val="0"/>
          <w:numId w:val="25"/>
        </w:numPr>
        <w:rPr>
          <w:rFonts w:ascii="Arial" w:hAnsi="Arial" w:cs="Arial"/>
          <w:color w:val="273B47"/>
          <w:sz w:val="20"/>
          <w:szCs w:val="20"/>
        </w:rPr>
      </w:pPr>
      <w:r w:rsidRPr="00A41CB8">
        <w:rPr>
          <w:rFonts w:ascii="Arial" w:hAnsi="Arial" w:cs="Arial"/>
          <w:color w:val="273B47"/>
          <w:sz w:val="20"/>
          <w:szCs w:val="20"/>
        </w:rPr>
        <w:t>Existen estilos que son usados de manera global o en varios componentes, así que deben ser importados en el index.js</w:t>
      </w:r>
    </w:p>
    <w:p w:rsidR="00F538D0" w:rsidRPr="00F538D0" w:rsidRDefault="0095461F" w:rsidP="00F538D0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243535" cy="3885383"/>
            <wp:effectExtent l="0" t="0" r="0" b="1270"/>
            <wp:docPr id="17" name="Imagen 17" descr="https://i1.wp.com/jdreyespaez.site/wp-content/uploads/2019/12/co%CC%81moImportarEstil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1.wp.com/jdreyespaez.site/wp-content/uploads/2019/12/co%CC%81moImportarEstil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" t="2311" r="3576" b="6023"/>
                    <a:stretch/>
                  </pic:blipFill>
                  <pic:spPr bwMode="auto">
                    <a:xfrm>
                      <a:off x="0" y="0"/>
                      <a:ext cx="3245178" cy="388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En </w:t>
      </w:r>
      <w:proofErr w:type="spellStart"/>
      <w:r w:rsidRPr="00F538D0">
        <w:rPr>
          <w:rStyle w:val="CdigoHTML"/>
          <w:color w:val="4A4A4A"/>
          <w:sz w:val="20"/>
        </w:rPr>
        <w:t>create-react-app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 tenemos una configuración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Webpack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que nos permite importar estilos directamente en un archivo de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javascript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eso podemos importar directamente los estilos del componente con un importado del archivo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import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</w:t>
      </w:r>
      <w:r w:rsidRPr="00F538D0">
        <w:rPr>
          <w:rStyle w:val="hljs-string"/>
          <w:color w:val="A6E22E"/>
          <w:sz w:val="20"/>
        </w:rPr>
        <w:t>'./estilos.css'</w:t>
      </w:r>
    </w:p>
    <w:p w:rsidR="00F538D0" w:rsidRPr="00F538D0" w:rsidRDefault="00F538D0" w:rsidP="00F538D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4A4A4A"/>
          <w:sz w:val="20"/>
          <w:szCs w:val="20"/>
        </w:rPr>
      </w:pPr>
      <w:r w:rsidRPr="00F538D0">
        <w:rPr>
          <w:rFonts w:ascii="Arial" w:hAnsi="Arial" w:cs="Arial"/>
          <w:color w:val="4A4A4A"/>
          <w:sz w:val="20"/>
          <w:szCs w:val="20"/>
        </w:rPr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nos va a importar los estilos a nuestro archivo, pero los estilos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aislan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completamente (se importan en el momento de crear el componente, pero siguen interactuando con toda la aplicación)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evitar estos problemas de especificidad tenemos que generar convenciones de nombrado de estilos (clases), una de las más populares es BEM (</w:t>
      </w:r>
      <w:proofErr w:type="spellStart"/>
      <w:r w:rsidRPr="00F538D0">
        <w:rPr>
          <w:rStyle w:val="CdigoHTML"/>
          <w:color w:val="4A4A4A"/>
          <w:sz w:val="20"/>
        </w:rPr>
        <w:t>Bloque__elemento</w:t>
      </w:r>
      <w:proofErr w:type="spellEnd"/>
      <w:r w:rsidRPr="00F538D0">
        <w:rPr>
          <w:rStyle w:val="CdigoHTML"/>
          <w:color w:val="4A4A4A"/>
          <w:sz w:val="20"/>
        </w:rPr>
        <w:t>—modificador</w:t>
      </w:r>
      <w:r w:rsidRPr="00F538D0">
        <w:rPr>
          <w:rFonts w:ascii="Arial" w:hAnsi="Arial" w:cs="Arial"/>
          <w:color w:val="4A4A4A"/>
          <w:sz w:val="20"/>
          <w:szCs w:val="20"/>
        </w:rPr>
        <w:t xml:space="preserve">),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ésto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va a hacer que no se 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sobreescriban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 xml:space="preserve"> nuestros estilos.</w:t>
      </w:r>
      <w:r w:rsidRPr="00F538D0">
        <w:rPr>
          <w:rFonts w:ascii="Arial" w:hAnsi="Arial" w:cs="Arial"/>
          <w:color w:val="4A4A4A"/>
          <w:sz w:val="20"/>
          <w:szCs w:val="20"/>
        </w:rPr>
        <w:br/>
        <w:t>.</w:t>
      </w:r>
      <w:r w:rsidRPr="00F538D0">
        <w:rPr>
          <w:rFonts w:ascii="Arial" w:hAnsi="Arial" w:cs="Arial"/>
          <w:color w:val="4A4A4A"/>
          <w:sz w:val="20"/>
          <w:szCs w:val="20"/>
        </w:rPr>
        <w:br/>
        <w:t>Para aplicar los estilos sobre clases de CSS, la convención dice que envés de utilizar el atributo (</w:t>
      </w:r>
      <w:proofErr w:type="spellStart"/>
      <w:r w:rsidRPr="00F538D0">
        <w:rPr>
          <w:rFonts w:ascii="Arial" w:hAnsi="Arial" w:cs="Arial"/>
          <w:color w:val="4A4A4A"/>
          <w:sz w:val="20"/>
          <w:szCs w:val="20"/>
        </w:rPr>
        <w:t>prop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) </w:t>
      </w:r>
      <w:proofErr w:type="spellStart"/>
      <w:r w:rsidRPr="00F538D0">
        <w:rPr>
          <w:rStyle w:val="CdigoHTML"/>
          <w:color w:val="4A4A4A"/>
          <w:sz w:val="20"/>
        </w:rPr>
        <w:t>class</w:t>
      </w:r>
      <w:proofErr w:type="spellEnd"/>
      <w:r w:rsidRPr="00F538D0">
        <w:rPr>
          <w:rFonts w:ascii="Arial" w:hAnsi="Arial" w:cs="Arial"/>
          <w:color w:val="4A4A4A"/>
          <w:sz w:val="20"/>
          <w:szCs w:val="20"/>
        </w:rPr>
        <w:t>, utilicemos </w:t>
      </w:r>
      <w:proofErr w:type="spellStart"/>
      <w:r w:rsidRPr="00F538D0">
        <w:rPr>
          <w:rStyle w:val="CdigoHTML"/>
          <w:color w:val="4A4A4A"/>
          <w:sz w:val="20"/>
        </w:rPr>
        <w:t>className</w:t>
      </w:r>
      <w:proofErr w:type="spellEnd"/>
      <w:r w:rsidRPr="00F538D0">
        <w:rPr>
          <w:rStyle w:val="CdigoHTML"/>
          <w:color w:val="4A4A4A"/>
          <w:sz w:val="20"/>
        </w:rPr>
        <w:t>: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proofErr w:type="spellStart"/>
      <w:proofErr w:type="gramStart"/>
      <w:r w:rsidRPr="00F538D0">
        <w:rPr>
          <w:rStyle w:val="hljs-keyword"/>
          <w:b/>
          <w:bCs/>
          <w:color w:val="F92672"/>
          <w:sz w:val="20"/>
        </w:rPr>
        <w:t>const</w:t>
      </w:r>
      <w:proofErr w:type="spellEnd"/>
      <w:proofErr w:type="gramEnd"/>
      <w:r w:rsidRPr="00F538D0">
        <w:rPr>
          <w:rStyle w:val="CdigoHTML"/>
          <w:color w:val="FFFFFF"/>
          <w:sz w:val="20"/>
        </w:rPr>
        <w:t xml:space="preserve"> Componente = ()=&gt;(</w:t>
      </w:r>
    </w:p>
    <w:p w:rsidR="00F538D0" w:rsidRPr="00F538D0" w:rsidRDefault="00F538D0" w:rsidP="00F538D0">
      <w:pPr>
        <w:pStyle w:val="HTMLconformatoprevio"/>
        <w:shd w:val="clear" w:color="auto" w:fill="333333"/>
        <w:rPr>
          <w:rStyle w:val="CdigoHTML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ab/>
      </w:r>
      <w:r w:rsidRPr="00F538D0">
        <w:rPr>
          <w:rStyle w:val="hljs-tag"/>
          <w:color w:val="F92672"/>
          <w:sz w:val="20"/>
        </w:rPr>
        <w:t>&lt;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 xml:space="preserve"> </w:t>
      </w:r>
      <w:proofErr w:type="spellStart"/>
      <w:r w:rsidRPr="00F538D0">
        <w:rPr>
          <w:rStyle w:val="hljs-attr"/>
          <w:color w:val="F92672"/>
          <w:sz w:val="20"/>
        </w:rPr>
        <w:t>className</w:t>
      </w:r>
      <w:proofErr w:type="spellEnd"/>
      <w:r w:rsidRPr="00F538D0">
        <w:rPr>
          <w:rStyle w:val="hljs-tag"/>
          <w:color w:val="F92672"/>
          <w:sz w:val="20"/>
        </w:rPr>
        <w:t>=</w:t>
      </w:r>
      <w:r w:rsidRPr="00F538D0">
        <w:rPr>
          <w:rStyle w:val="hljs-string"/>
          <w:color w:val="A6E22E"/>
          <w:sz w:val="20"/>
        </w:rPr>
        <w:t>"clase"</w:t>
      </w:r>
      <w:r w:rsidRPr="00F538D0">
        <w:rPr>
          <w:rStyle w:val="hljs-tag"/>
          <w:color w:val="F92672"/>
          <w:sz w:val="20"/>
        </w:rPr>
        <w:t>&gt;</w:t>
      </w:r>
      <w:proofErr w:type="spellStart"/>
      <w:r w:rsidRPr="00F538D0">
        <w:rPr>
          <w:rStyle w:val="xml"/>
          <w:color w:val="FFFFFF"/>
          <w:sz w:val="20"/>
        </w:rPr>
        <w:t>Childrens</w:t>
      </w:r>
      <w:proofErr w:type="spellEnd"/>
      <w:r w:rsidRPr="00F538D0">
        <w:rPr>
          <w:rStyle w:val="xml"/>
          <w:color w:val="FFFFFF"/>
          <w:sz w:val="20"/>
        </w:rPr>
        <w:t xml:space="preserve"> del componente</w:t>
      </w:r>
      <w:r w:rsidRPr="00F538D0">
        <w:rPr>
          <w:rStyle w:val="hljs-tag"/>
          <w:color w:val="F92672"/>
          <w:sz w:val="20"/>
        </w:rPr>
        <w:t>&lt;/</w:t>
      </w:r>
      <w:r w:rsidRPr="00F538D0">
        <w:rPr>
          <w:rStyle w:val="hljs-name"/>
          <w:color w:val="F92672"/>
          <w:sz w:val="20"/>
        </w:rPr>
        <w:t>div</w:t>
      </w:r>
      <w:r w:rsidRPr="00F538D0">
        <w:rPr>
          <w:rStyle w:val="hljs-tag"/>
          <w:color w:val="F92672"/>
          <w:sz w:val="20"/>
        </w:rPr>
        <w:t>&gt;</w:t>
      </w:r>
    </w:p>
    <w:p w:rsidR="00F538D0" w:rsidRPr="00906BB0" w:rsidRDefault="00F538D0" w:rsidP="00906BB0">
      <w:pPr>
        <w:pStyle w:val="HTMLconformatoprevio"/>
        <w:shd w:val="clear" w:color="auto" w:fill="333333"/>
        <w:rPr>
          <w:rFonts w:ascii="Courier New" w:hAnsi="Courier New" w:cs="Courier New"/>
          <w:color w:val="FFFFFF"/>
          <w:sz w:val="20"/>
        </w:rPr>
      </w:pPr>
      <w:r w:rsidRPr="00F538D0">
        <w:rPr>
          <w:rStyle w:val="CdigoHTML"/>
          <w:color w:val="FFFFFF"/>
          <w:sz w:val="20"/>
        </w:rPr>
        <w:t>);</w:t>
      </w:r>
    </w:p>
    <w:p w:rsidR="00906BB0" w:rsidRPr="00906BB0" w:rsidRDefault="00906BB0" w:rsidP="00906BB0">
      <w:pPr>
        <w:pStyle w:val="Ttulo1"/>
      </w:pPr>
      <w:r w:rsidRPr="00906BB0">
        <w:lastRenderedPageBreak/>
        <w:t>Props</w:t>
      </w:r>
    </w:p>
    <w:p w:rsidR="00906BB0" w:rsidRPr="00906BB0" w:rsidRDefault="00906BB0" w:rsidP="00906BB0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273B47"/>
          <w:sz w:val="22"/>
        </w:rPr>
      </w:pPr>
      <w:r w:rsidRPr="00906BB0">
        <w:rPr>
          <w:rFonts w:ascii="Arial" w:hAnsi="Arial" w:cs="Arial"/>
          <w:color w:val="273B47"/>
          <w:sz w:val="22"/>
        </w:rPr>
        <w:t>Los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props</w:t>
      </w:r>
      <w:proofErr w:type="spellEnd"/>
      <w:r w:rsidRPr="00906BB0">
        <w:rPr>
          <w:rFonts w:ascii="Arial" w:hAnsi="Arial" w:cs="Arial"/>
          <w:color w:val="273B47"/>
          <w:sz w:val="22"/>
        </w:rPr>
        <w:t> que es la forma corta de </w:t>
      </w:r>
      <w:proofErr w:type="spellStart"/>
      <w:r w:rsidRPr="00906BB0">
        <w:rPr>
          <w:rStyle w:val="nfasis"/>
          <w:rFonts w:ascii="Arial" w:eastAsiaTheme="majorEastAsia" w:hAnsi="Arial" w:cs="Arial"/>
          <w:color w:val="273B47"/>
          <w:sz w:val="22"/>
        </w:rPr>
        <w:t>properties</w:t>
      </w:r>
      <w:proofErr w:type="spellEnd"/>
      <w:r w:rsidRPr="00906BB0">
        <w:rPr>
          <w:rFonts w:ascii="Arial" w:hAnsi="Arial" w:cs="Arial"/>
          <w:color w:val="273B47"/>
          <w:sz w:val="22"/>
        </w:rPr>
        <w:t> son argumentos de una función y en este caso serán los atributos de nuestro componente como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class</w:t>
      </w:r>
      <w:proofErr w:type="spellEnd"/>
      <w:r w:rsidRPr="00906BB0">
        <w:rPr>
          <w:rFonts w:ascii="Arial" w:hAnsi="Arial" w:cs="Arial"/>
          <w:color w:val="273B47"/>
          <w:sz w:val="22"/>
        </w:rPr>
        <w:t>, </w:t>
      </w:r>
      <w:proofErr w:type="spell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src</w:t>
      </w:r>
      <w:proofErr w:type="spellEnd"/>
      <w:r w:rsidRPr="00906BB0">
        <w:rPr>
          <w:rFonts w:ascii="Arial" w:hAnsi="Arial" w:cs="Arial"/>
          <w:color w:val="273B47"/>
          <w:sz w:val="22"/>
        </w:rPr>
        <w:t>, etc.</w:t>
      </w:r>
    </w:p>
    <w:p w:rsidR="00DA1148" w:rsidRPr="00906BB0" w:rsidRDefault="00906BB0" w:rsidP="00906BB0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273B47"/>
          <w:sz w:val="22"/>
        </w:rPr>
      </w:pPr>
      <w:r w:rsidRPr="00906BB0">
        <w:rPr>
          <w:rFonts w:ascii="Arial" w:hAnsi="Arial" w:cs="Arial"/>
          <w:color w:val="273B47"/>
          <w:sz w:val="22"/>
        </w:rPr>
        <w:t xml:space="preserve">Estos </w:t>
      </w:r>
      <w:proofErr w:type="spellStart"/>
      <w:r w:rsidRPr="00906BB0">
        <w:rPr>
          <w:rFonts w:ascii="Arial" w:hAnsi="Arial" w:cs="Arial"/>
          <w:color w:val="273B47"/>
          <w:sz w:val="22"/>
        </w:rPr>
        <w:t>props</w:t>
      </w:r>
      <w:proofErr w:type="spellEnd"/>
      <w:r w:rsidRPr="00906BB0">
        <w:rPr>
          <w:rFonts w:ascii="Arial" w:hAnsi="Arial" w:cs="Arial"/>
          <w:color w:val="273B47"/>
          <w:sz w:val="22"/>
        </w:rPr>
        <w:t xml:space="preserve"> salen de una variable de la clase que se llama </w:t>
      </w:r>
      <w:proofErr w:type="spellStart"/>
      <w:r w:rsidRPr="00906BB0">
        <w:rPr>
          <w:rStyle w:val="nfasis"/>
          <w:rFonts w:ascii="Arial" w:eastAsiaTheme="majorEastAsia" w:hAnsi="Arial" w:cs="Arial"/>
          <w:color w:val="273B47"/>
          <w:sz w:val="22"/>
        </w:rPr>
        <w:t>this.props</w:t>
      </w:r>
      <w:proofErr w:type="spellEnd"/>
      <w:r w:rsidRPr="00906BB0">
        <w:rPr>
          <w:rFonts w:ascii="Arial" w:hAnsi="Arial" w:cs="Arial"/>
          <w:color w:val="273B47"/>
          <w:sz w:val="22"/>
        </w:rPr>
        <w:t> y los valores son asignados directamente en el </w:t>
      </w:r>
      <w:proofErr w:type="spellStart"/>
      <w:proofErr w:type="gramStart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ReactDOM.render</w:t>
      </w:r>
      <w:proofErr w:type="spellEnd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(</w:t>
      </w:r>
      <w:proofErr w:type="gramEnd"/>
      <w:r w:rsidRPr="00906BB0">
        <w:rPr>
          <w:rStyle w:val="Textoennegrita"/>
          <w:rFonts w:ascii="Arial" w:eastAsiaTheme="majorEastAsia" w:hAnsi="Arial" w:cs="Arial"/>
          <w:color w:val="273B47"/>
          <w:sz w:val="22"/>
        </w:rPr>
        <w:t>)</w:t>
      </w:r>
      <w:r w:rsidRPr="00906BB0">
        <w:rPr>
          <w:rFonts w:ascii="Arial" w:hAnsi="Arial" w:cs="Arial"/>
          <w:color w:val="273B47"/>
          <w:sz w:val="22"/>
        </w:rPr>
        <w:t>.</w:t>
      </w:r>
    </w:p>
    <w:p w:rsidR="00906BB0" w:rsidRDefault="00906BB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906BB0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3D2C73BB" wp14:editId="7169F17C">
            <wp:extent cx="5011176" cy="24253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7231" cy="242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A5" w:rsidRDefault="00D92FA5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D92FA5" w:rsidRDefault="00D92FA5" w:rsidP="00D92FA5">
      <w:pPr>
        <w:pStyle w:val="Ttulo1"/>
      </w:pPr>
      <w:r w:rsidRPr="00D92FA5">
        <w:t>Nuestra primera página</w:t>
      </w:r>
    </w:p>
    <w:p w:rsidR="00733CBC" w:rsidRPr="00733CBC" w:rsidRDefault="00733CBC" w:rsidP="00733CBC">
      <w:pPr>
        <w:spacing w:after="0" w:line="276" w:lineRule="auto"/>
        <w:rPr>
          <w:rFonts w:ascii="Arial" w:hAnsi="Arial" w:cs="Arial"/>
          <w:sz w:val="20"/>
          <w:szCs w:val="20"/>
          <w:lang w:val="es-MX"/>
        </w:rPr>
      </w:pPr>
      <w:r w:rsidRPr="00733CBC">
        <w:rPr>
          <w:rFonts w:ascii="Arial" w:hAnsi="Arial" w:cs="Arial"/>
          <w:sz w:val="20"/>
          <w:szCs w:val="20"/>
          <w:lang w:val="es-MX"/>
        </w:rPr>
        <w:t xml:space="preserve">Las páginas en </w:t>
      </w:r>
      <w:proofErr w:type="spellStart"/>
      <w:r w:rsidRPr="00733CBC">
        <w:rPr>
          <w:rFonts w:ascii="Arial" w:hAnsi="Arial" w:cs="Arial"/>
          <w:sz w:val="20"/>
          <w:szCs w:val="20"/>
          <w:lang w:val="es-MX"/>
        </w:rPr>
        <w:t>React</w:t>
      </w:r>
      <w:proofErr w:type="spellEnd"/>
      <w:r w:rsidRPr="00733CBC">
        <w:rPr>
          <w:rFonts w:ascii="Arial" w:hAnsi="Arial" w:cs="Arial"/>
          <w:sz w:val="20"/>
          <w:szCs w:val="20"/>
          <w:lang w:val="es-MX"/>
        </w:rPr>
        <w:t xml:space="preserve"> son componentes y conseguir distinguirlas nos servirá para saber que es un componente que adentro lleva otros componentes.</w:t>
      </w:r>
    </w:p>
    <w:p w:rsidR="00733CBC" w:rsidRPr="00733CBC" w:rsidRDefault="00733CBC" w:rsidP="00733CBC">
      <w:pPr>
        <w:numPr>
          <w:ilvl w:val="0"/>
          <w:numId w:val="26"/>
        </w:numPr>
        <w:spacing w:after="0" w:line="276" w:lineRule="auto"/>
        <w:rPr>
          <w:rFonts w:ascii="Arial" w:hAnsi="Arial" w:cs="Arial"/>
          <w:sz w:val="20"/>
          <w:szCs w:val="20"/>
          <w:lang w:val="es-MX"/>
        </w:rPr>
      </w:pPr>
      <w:r w:rsidRPr="00733CBC">
        <w:rPr>
          <w:rFonts w:ascii="Arial" w:hAnsi="Arial" w:cs="Arial"/>
          <w:sz w:val="20"/>
          <w:szCs w:val="20"/>
          <w:lang w:val="es-MX"/>
        </w:rPr>
        <w:t>Al escribir los </w:t>
      </w:r>
      <w:proofErr w:type="spellStart"/>
      <w:r w:rsidRPr="00733CBC">
        <w:rPr>
          <w:rFonts w:ascii="Arial" w:hAnsi="Arial" w:cs="Arial"/>
          <w:i/>
          <w:iCs/>
          <w:sz w:val="20"/>
          <w:szCs w:val="20"/>
          <w:lang w:val="es-MX"/>
        </w:rPr>
        <w:t>props</w:t>
      </w:r>
      <w:proofErr w:type="spellEnd"/>
      <w:r w:rsidRPr="00733CBC">
        <w:rPr>
          <w:rFonts w:ascii="Arial" w:hAnsi="Arial" w:cs="Arial"/>
          <w:sz w:val="20"/>
          <w:szCs w:val="20"/>
          <w:lang w:val="es-MX"/>
        </w:rPr>
        <w:t> no importa el orden en el que lo hagas, únicamente importa el nombre.</w:t>
      </w:r>
    </w:p>
    <w:p w:rsidR="00D92FA5" w:rsidRDefault="00D92FA5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D92FA5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290EE075" wp14:editId="71B0C32B">
            <wp:extent cx="3956538" cy="3793052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5156" cy="38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50" w:rsidRPr="008C5820" w:rsidRDefault="005F3050" w:rsidP="008C5820">
      <w:pPr>
        <w:pStyle w:val="Ttulo1"/>
      </w:pPr>
      <w:r w:rsidRPr="005F3050">
        <w:lastRenderedPageBreak/>
        <w:t>Enlazando eventos</w:t>
      </w:r>
    </w:p>
    <w:p w:rsidR="005F3050" w:rsidRPr="005F3050" w:rsidRDefault="005F3050" w:rsidP="005F3050">
      <w:pPr>
        <w:pStyle w:val="NormalWeb"/>
        <w:numPr>
          <w:ilvl w:val="0"/>
          <w:numId w:val="27"/>
        </w:numPr>
        <w:jc w:val="both"/>
        <w:rPr>
          <w:rFonts w:ascii="Arial" w:hAnsi="Arial" w:cs="Arial"/>
          <w:color w:val="273B47"/>
          <w:sz w:val="20"/>
          <w:szCs w:val="20"/>
        </w:rPr>
      </w:pPr>
      <w:proofErr w:type="spellStart"/>
      <w:r w:rsidRPr="005F3050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 xml:space="preserve"> dispone de </w:t>
      </w:r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eventos</w:t>
      </w:r>
      <w:r w:rsidRPr="005F3050">
        <w:rPr>
          <w:rFonts w:ascii="Arial" w:hAnsi="Arial" w:cs="Arial"/>
          <w:color w:val="273B47"/>
          <w:sz w:val="20"/>
          <w:szCs w:val="20"/>
        </w:rPr>
        <w:t>. Cada vez que se recibe información en un input se obtiene un evento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onChange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 y se maneja con un método de la clase </w:t>
      </w:r>
      <w:proofErr w:type="spellStart"/>
      <w:r w:rsidRPr="005F3050">
        <w:rPr>
          <w:rFonts w:ascii="Arial" w:hAnsi="Arial" w:cs="Arial"/>
          <w:i/>
          <w:iCs/>
          <w:color w:val="273B47"/>
          <w:sz w:val="20"/>
          <w:szCs w:val="20"/>
        </w:rPr>
        <w:t>this.handleChange</w:t>
      </w:r>
      <w:proofErr w:type="spellEnd"/>
    </w:p>
    <w:p w:rsidR="005F3050" w:rsidRPr="005F3050" w:rsidRDefault="005F3050" w:rsidP="005F3050">
      <w:pPr>
        <w:pStyle w:val="NormalWeb"/>
        <w:numPr>
          <w:ilvl w:val="0"/>
          <w:numId w:val="27"/>
        </w:numPr>
        <w:jc w:val="both"/>
        <w:rPr>
          <w:rFonts w:ascii="Arial" w:hAnsi="Arial" w:cs="Arial"/>
          <w:color w:val="273B47"/>
          <w:sz w:val="20"/>
          <w:szCs w:val="20"/>
        </w:rPr>
      </w:pPr>
      <w:r w:rsidRPr="005F3050">
        <w:rPr>
          <w:rFonts w:ascii="Arial" w:hAnsi="Arial" w:cs="Arial"/>
          <w:color w:val="273B47"/>
          <w:sz w:val="20"/>
          <w:szCs w:val="20"/>
        </w:rPr>
        <w:t>Los elementos </w:t>
      </w:r>
      <w:proofErr w:type="spellStart"/>
      <w:r w:rsidRPr="005F3050">
        <w:rPr>
          <w:rFonts w:ascii="Arial" w:hAnsi="Arial" w:cs="Arial"/>
          <w:i/>
          <w:iCs/>
          <w:color w:val="273B47"/>
          <w:sz w:val="20"/>
          <w:szCs w:val="20"/>
        </w:rPr>
        <w:t>button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 también tienen un evento que es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onClick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.</w:t>
      </w:r>
    </w:p>
    <w:p w:rsidR="005F3050" w:rsidRPr="008C5820" w:rsidRDefault="005F3050" w:rsidP="008C5820">
      <w:pPr>
        <w:pStyle w:val="NormalWeb"/>
        <w:numPr>
          <w:ilvl w:val="0"/>
          <w:numId w:val="27"/>
        </w:numPr>
        <w:jc w:val="both"/>
        <w:rPr>
          <w:rFonts w:ascii="Arial" w:hAnsi="Arial" w:cs="Arial"/>
          <w:color w:val="273B47"/>
          <w:sz w:val="20"/>
          <w:szCs w:val="20"/>
        </w:rPr>
      </w:pPr>
      <w:r w:rsidRPr="005F3050">
        <w:rPr>
          <w:rFonts w:ascii="Arial" w:hAnsi="Arial" w:cs="Arial"/>
          <w:color w:val="273B47"/>
          <w:sz w:val="20"/>
          <w:szCs w:val="20"/>
        </w:rPr>
        <w:t>Cuando hay un botón dentro de un formulario, este automáticamente será de tipo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submit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. Si no queremos que pase así hay dos maneras de evitarlo: especificando que su valor es de tipo </w:t>
      </w:r>
      <w:proofErr w:type="spellStart"/>
      <w:r w:rsidRPr="005F3050">
        <w:rPr>
          <w:rFonts w:ascii="Arial" w:hAnsi="Arial" w:cs="Arial"/>
          <w:i/>
          <w:iCs/>
          <w:color w:val="273B47"/>
          <w:sz w:val="20"/>
          <w:szCs w:val="20"/>
        </w:rPr>
        <w:t>button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 o manejándolo desde el formulario cuando ocurre el evento </w:t>
      </w:r>
      <w:proofErr w:type="spellStart"/>
      <w:r w:rsidRPr="005F3050">
        <w:rPr>
          <w:rFonts w:ascii="Arial" w:hAnsi="Arial" w:cs="Arial"/>
          <w:b/>
          <w:bCs/>
          <w:color w:val="273B47"/>
          <w:sz w:val="20"/>
          <w:szCs w:val="20"/>
        </w:rPr>
        <w:t>onSubmit</w:t>
      </w:r>
      <w:proofErr w:type="spellEnd"/>
      <w:r w:rsidRPr="005F3050">
        <w:rPr>
          <w:rFonts w:ascii="Arial" w:hAnsi="Arial" w:cs="Arial"/>
          <w:color w:val="273B47"/>
          <w:sz w:val="20"/>
          <w:szCs w:val="20"/>
        </w:rPr>
        <w:t>.</w:t>
      </w:r>
    </w:p>
    <w:p w:rsidR="008C5820" w:rsidRDefault="008C582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3452446" cy="7129689"/>
            <wp:effectExtent l="0" t="0" r="0" b="0"/>
            <wp:docPr id="21" name="Imagen 21" descr="https://i1.wp.com/jdreyespaez.site/wp-content/uploads/2019/12/14-Manejo-de-eventos-onClick-1.png?w=120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jdreyespaez.site/wp-content/uploads/2019/12/14-Manejo-de-eventos-onClick-1.png?w=1200&amp;ssl=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215" cy="71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820" w:rsidRDefault="008C5820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5F3050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352E2A9B" wp14:editId="472550AE">
            <wp:extent cx="4172730" cy="36231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37" cy="36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4F" w:rsidRDefault="00FD504F" w:rsidP="0095461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FD504F" w:rsidRPr="003E643E" w:rsidRDefault="00FD504F" w:rsidP="003E643E">
      <w:pPr>
        <w:pStyle w:val="Ttulo1"/>
      </w:pPr>
      <w:r w:rsidRPr="005F3050">
        <w:t>Enlazando eventos</w:t>
      </w:r>
    </w:p>
    <w:p w:rsidR="00FD504F" w:rsidRPr="00FD504F" w:rsidRDefault="00FD504F" w:rsidP="00FD504F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FD504F">
        <w:rPr>
          <w:rFonts w:ascii="Arial" w:hAnsi="Arial" w:cs="Arial"/>
          <w:color w:val="273B47"/>
          <w:sz w:val="20"/>
          <w:szCs w:val="20"/>
        </w:rPr>
        <w:t>Hasta esta clase todos los componentes han obtenido su información a través de </w:t>
      </w:r>
      <w:proofErr w:type="spellStart"/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props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 que vienen desde afuera (otros componentes) pero hay otra manera en la que los componentes pueden producir su propia información y guardarla para ser consumida o pasada a otros componentes a través de sus </w:t>
      </w:r>
      <w:proofErr w:type="spellStart"/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props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. La clave está en que la información del </w:t>
      </w:r>
      <w:proofErr w:type="spellStart"/>
      <w:r w:rsidRPr="00FD504F">
        <w:rPr>
          <w:rFonts w:ascii="Arial" w:hAnsi="Arial" w:cs="Arial"/>
          <w:b/>
          <w:bCs/>
          <w:color w:val="273B47"/>
          <w:sz w:val="20"/>
          <w:szCs w:val="20"/>
        </w:rPr>
        <w:t>state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 a otros componentes pasará en una sola dirección y podrá ser consumida pero no modificada.</w:t>
      </w:r>
    </w:p>
    <w:p w:rsidR="00FD504F" w:rsidRPr="00FD504F" w:rsidRDefault="00FD504F" w:rsidP="00FD504F">
      <w:pPr>
        <w:pStyle w:val="NormalWeb"/>
        <w:numPr>
          <w:ilvl w:val="0"/>
          <w:numId w:val="28"/>
        </w:numPr>
        <w:rPr>
          <w:rFonts w:ascii="Arial" w:hAnsi="Arial" w:cs="Arial"/>
          <w:color w:val="273B47"/>
          <w:sz w:val="20"/>
          <w:szCs w:val="20"/>
        </w:rPr>
      </w:pPr>
      <w:r w:rsidRPr="00FD504F">
        <w:rPr>
          <w:rFonts w:ascii="Arial" w:hAnsi="Arial" w:cs="Arial"/>
          <w:color w:val="273B47"/>
          <w:sz w:val="20"/>
          <w:szCs w:val="20"/>
        </w:rPr>
        <w:t>Para guardar la información en el estado se usa una función de la clase </w:t>
      </w:r>
      <w:proofErr w:type="spellStart"/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component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 llamada </w:t>
      </w:r>
      <w:proofErr w:type="spellStart"/>
      <w:r w:rsidRPr="00FD504F">
        <w:rPr>
          <w:rFonts w:ascii="Arial" w:hAnsi="Arial" w:cs="Arial"/>
          <w:b/>
          <w:bCs/>
          <w:color w:val="273B47"/>
          <w:sz w:val="20"/>
          <w:szCs w:val="20"/>
        </w:rPr>
        <w:t>setState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 a la cual se le debe pasar un objeto con la información que se quiere guardar.</w:t>
      </w:r>
    </w:p>
    <w:p w:rsidR="00FD504F" w:rsidRPr="00FD504F" w:rsidRDefault="00FD504F" w:rsidP="00FD504F">
      <w:pPr>
        <w:pStyle w:val="NormalWeb"/>
        <w:numPr>
          <w:ilvl w:val="0"/>
          <w:numId w:val="28"/>
        </w:numPr>
        <w:rPr>
          <w:rFonts w:ascii="Arial" w:hAnsi="Arial" w:cs="Arial"/>
          <w:color w:val="273B47"/>
          <w:sz w:val="20"/>
          <w:szCs w:val="20"/>
        </w:rPr>
      </w:pPr>
      <w:r w:rsidRPr="00FD504F">
        <w:rPr>
          <w:rFonts w:ascii="Arial" w:hAnsi="Arial" w:cs="Arial"/>
          <w:color w:val="273B47"/>
          <w:sz w:val="20"/>
          <w:szCs w:val="20"/>
        </w:rPr>
        <w:t>Aunque no se ve, la información está siendo guardada en dos sitios. Cada </w:t>
      </w:r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input</w:t>
      </w:r>
      <w:r w:rsidRPr="00FD504F">
        <w:rPr>
          <w:rFonts w:ascii="Arial" w:hAnsi="Arial" w:cs="Arial"/>
          <w:color w:val="273B47"/>
          <w:sz w:val="20"/>
          <w:szCs w:val="20"/>
        </w:rPr>
        <w:t> guarda su propio valor y al tiempo la está guardando en </w:t>
      </w:r>
      <w:proofErr w:type="spellStart"/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setState</w:t>
      </w:r>
      <w:proofErr w:type="spellEnd"/>
      <w:r w:rsidRPr="00FD504F">
        <w:rPr>
          <w:rFonts w:ascii="Arial" w:hAnsi="Arial" w:cs="Arial"/>
          <w:color w:val="273B47"/>
          <w:sz w:val="20"/>
          <w:szCs w:val="20"/>
        </w:rPr>
        <w:t>, lo cual no es ideal. Para solucionarlo hay que modificar los </w:t>
      </w:r>
      <w:r w:rsidRPr="00FD504F">
        <w:rPr>
          <w:rFonts w:ascii="Arial" w:hAnsi="Arial" w:cs="Arial"/>
          <w:i/>
          <w:iCs/>
          <w:color w:val="273B47"/>
          <w:sz w:val="20"/>
          <w:szCs w:val="20"/>
        </w:rPr>
        <w:t>inputs</w:t>
      </w:r>
      <w:r w:rsidRPr="00FD504F">
        <w:rPr>
          <w:rFonts w:ascii="Arial" w:hAnsi="Arial" w:cs="Arial"/>
          <w:color w:val="273B47"/>
          <w:sz w:val="20"/>
          <w:szCs w:val="20"/>
        </w:rPr>
        <w:t> de un estado de no controlados a controlados.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br/>
      </w:r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Este es el resumen de esta clase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El estado es por así decirlo un almacén que permite guardar los datos que produce un componente para ser utilizado para asimismo o ser pasado a otros componentes.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guardar o actualizar la información de un componente en su estado se usa una función llamada </w:t>
      </w:r>
      <w:proofErr w:type="spellStart"/>
      <w:proofErr w:type="gramStart"/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setState</w:t>
      </w:r>
      <w:proofErr w:type="spellEnd"/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(</w:t>
      </w:r>
      <w:proofErr w:type="gramEnd"/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)</w:t>
      </w: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la cual debe pasarse un objeto como parámetro para que sea guardada la información.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proofErr w:type="spellStart"/>
      <w:proofErr w:type="gram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setState</w:t>
      </w:r>
      <w:proofErr w:type="spellEnd"/>
      <w:proofErr w:type="gram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() puede ser utilizado cuando queramos guardar los datos (puede ser un formulario) después de escuchar un evento de un elemento (input,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boton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,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etc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).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proofErr w:type="spellStart"/>
      <w:proofErr w:type="gramStart"/>
      <w:r w:rsidRPr="003E643E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s-MX" w:eastAsia="es-MX"/>
        </w:rPr>
        <w:t>state</w:t>
      </w:r>
      <w:proofErr w:type="spellEnd"/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={}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spellStart"/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handleChange</w:t>
      </w:r>
      <w:proofErr w:type="spellEnd"/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e =&gt; {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</w:t>
      </w:r>
      <w:proofErr w:type="spellStart"/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this.</w:t>
      </w:r>
      <w:r w:rsidRPr="003E643E">
        <w:rPr>
          <w:rFonts w:ascii="Courier New" w:eastAsia="Times New Roman" w:hAnsi="Courier New" w:cs="Courier New"/>
          <w:color w:val="A6E22E"/>
          <w:sz w:val="20"/>
          <w:szCs w:val="20"/>
          <w:lang w:val="en-US" w:eastAsia="es-MX"/>
        </w:rPr>
        <w:t>set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State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({</w:t>
      </w:r>
      <w:proofErr w:type="gramEnd"/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[e.target.name</w:t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] :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e.target.value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,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     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})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 xml:space="preserve">  }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lastRenderedPageBreak/>
        <w:t>Aunque no se ve, la información que se obtiene en el componente se guarda en dos sitios, en el </w:t>
      </w:r>
      <w:proofErr w:type="spellStart"/>
      <w:ins w:id="1" w:author="Unknown"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state</w:t>
        </w:r>
      </w:ins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y en el elemento de un formulario </w:t>
      </w:r>
      <w:ins w:id="2" w:author="Unknown"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 xml:space="preserve">(inputs, </w:t>
        </w:r>
        <w:proofErr w:type="spellStart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textarea</w:t>
        </w:r>
        <w:proofErr w:type="spellEnd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 xml:space="preserve">, </w:t>
        </w:r>
        <w:proofErr w:type="spellStart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select</w:t>
        </w:r>
        <w:proofErr w:type="spellEnd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 xml:space="preserve">, </w:t>
        </w:r>
        <w:proofErr w:type="spellStart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etc</w:t>
        </w:r>
        <w:proofErr w:type="spellEnd"/>
        <w:r w:rsidRPr="003E643E">
          <w:rPr>
            <w:rFonts w:ascii="Arial" w:eastAsia="Times New Roman" w:hAnsi="Arial" w:cs="Arial"/>
            <w:color w:val="4A4A4A"/>
            <w:sz w:val="20"/>
            <w:szCs w:val="20"/>
            <w:lang w:val="es-MX" w:eastAsia="es-MX"/>
          </w:rPr>
          <w:t>).</w:t>
        </w:r>
      </w:ins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Lo ideal es tener una sola fuente de información.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Para ello debemos modificar los elementos de un formulario de un estado </w:t>
      </w:r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no controlados</w:t>
      </w: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(Normalmente los elementos de un formulario mantienen sus propios estados y los actualiza de acuerdo a la interacción del usuario) a </w:t>
      </w:r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controlados</w:t>
      </w: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(</w:t>
      </w:r>
      <w:r w:rsidRPr="003E643E">
        <w:rPr>
          <w:rFonts w:ascii="Arial" w:eastAsia="Times New Roman" w:hAnsi="Arial" w:cs="Arial"/>
          <w:i/>
          <w:iCs/>
          <w:color w:val="4A4A4A"/>
          <w:sz w:val="20"/>
          <w:szCs w:val="20"/>
          <w:lang w:val="es-MX" w:eastAsia="es-MX"/>
        </w:rPr>
        <w:t xml:space="preserve">que </w:t>
      </w:r>
      <w:proofErr w:type="spellStart"/>
      <w:r w:rsidRPr="003E643E">
        <w:rPr>
          <w:rFonts w:ascii="Arial" w:eastAsia="Times New Roman" w:hAnsi="Arial" w:cs="Arial"/>
          <w:i/>
          <w:iCs/>
          <w:color w:val="4A4A4A"/>
          <w:sz w:val="20"/>
          <w:szCs w:val="20"/>
          <w:lang w:val="es-MX" w:eastAsia="es-MX"/>
        </w:rPr>
        <w:t>react</w:t>
      </w:r>
      <w:proofErr w:type="spellEnd"/>
      <w:r w:rsidRPr="003E643E">
        <w:rPr>
          <w:rFonts w:ascii="Arial" w:eastAsia="Times New Roman" w:hAnsi="Arial" w:cs="Arial"/>
          <w:i/>
          <w:iCs/>
          <w:color w:val="4A4A4A"/>
          <w:sz w:val="20"/>
          <w:szCs w:val="20"/>
          <w:lang w:val="es-MX" w:eastAsia="es-MX"/>
        </w:rPr>
        <w:t xml:space="preserve"> sea la única fuente de verdad,</w:t>
      </w: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 es decir, que los valores obtenidos por los elementos del formulario sean controlados por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react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</w:t>
      </w:r>
      <w:hyperlink r:id="rId34" w:anchor="controlled-components" w:tgtFrame="_blank" w:history="1">
        <w:r w:rsidRPr="003E643E">
          <w:rPr>
            <w:rFonts w:ascii="Arial" w:eastAsia="Times New Roman" w:hAnsi="Arial" w:cs="Arial"/>
            <w:i/>
            <w:iCs/>
            <w:color w:val="0791E6"/>
            <w:sz w:val="20"/>
            <w:szCs w:val="20"/>
            <w:lang w:val="es-MX" w:eastAsia="es-MX"/>
          </w:rPr>
          <w:t>para mayor información</w:t>
        </w:r>
      </w:hyperlink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).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Esto se logra agregando un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props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llamado </w:t>
      </w:r>
      <w:proofErr w:type="spellStart"/>
      <w:r w:rsidRPr="003E643E">
        <w:rPr>
          <w:rFonts w:ascii="Arial" w:eastAsia="Times New Roman" w:hAnsi="Arial" w:cs="Arial"/>
          <w:b/>
          <w:bCs/>
          <w:color w:val="4A4A4A"/>
          <w:sz w:val="20"/>
          <w:szCs w:val="20"/>
          <w:lang w:val="es-MX" w:eastAsia="es-MX"/>
        </w:rPr>
        <w:t>value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 al elemento del formulario para que obtenga la información que contiene el estado del componte.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&lt;</w:t>
      </w:r>
      <w:r w:rsidRPr="003E643E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input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value</w:t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={</w:t>
      </w:r>
      <w:proofErr w:type="spellStart"/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this.props.firstName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}&gt;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&lt;/</w:t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input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&gt;</w:t>
      </w:r>
    </w:p>
    <w:p w:rsidR="003E643E" w:rsidRPr="003E643E" w:rsidRDefault="003E643E" w:rsidP="003E643E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</w:pPr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Cuando se recarga la </w:t>
      </w:r>
      <w:proofErr w:type="spellStart"/>
      <w:proofErr w:type="gram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pagina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,</w:t>
      </w:r>
      <w:proofErr w:type="gram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el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props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llamado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value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del elemento del formulario (el input en este caso) intentara leer los datos del estado, por ello es necesario inicializar </w:t>
      </w:r>
      <w:proofErr w:type="spellStart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>state</w:t>
      </w:r>
      <w:proofErr w:type="spellEnd"/>
      <w:r w:rsidRPr="003E643E">
        <w:rPr>
          <w:rFonts w:ascii="Arial" w:eastAsia="Times New Roman" w:hAnsi="Arial" w:cs="Arial"/>
          <w:color w:val="4A4A4A"/>
          <w:sz w:val="20"/>
          <w:szCs w:val="20"/>
          <w:lang w:val="es-MX" w:eastAsia="es-MX"/>
        </w:rPr>
        <w:t xml:space="preserve"> (ya sea vació o no vació) en el componente.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proofErr w:type="gramStart"/>
      <w:r w:rsidRPr="003E643E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class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3E643E">
        <w:rPr>
          <w:rFonts w:ascii="Courier New" w:eastAsia="Times New Roman" w:hAnsi="Courier New" w:cs="Courier New"/>
          <w:b/>
          <w:bCs/>
          <w:color w:val="FFFFFF"/>
          <w:sz w:val="20"/>
          <w:szCs w:val="20"/>
          <w:lang w:val="en-US" w:eastAsia="es-MX"/>
        </w:rPr>
        <w:t>BadgeForm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r w:rsidRPr="003E643E">
        <w:rPr>
          <w:rFonts w:ascii="Courier New" w:eastAsia="Times New Roman" w:hAnsi="Courier New" w:cs="Courier New"/>
          <w:b/>
          <w:bCs/>
          <w:color w:val="F92672"/>
          <w:sz w:val="20"/>
          <w:szCs w:val="20"/>
          <w:lang w:val="en-US" w:eastAsia="es-MX"/>
        </w:rPr>
        <w:t>extends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3E643E">
        <w:rPr>
          <w:rFonts w:ascii="Courier New" w:eastAsia="Times New Roman" w:hAnsi="Courier New" w:cs="Courier New"/>
          <w:b/>
          <w:bCs/>
          <w:color w:val="FFFFFF"/>
          <w:sz w:val="20"/>
          <w:szCs w:val="20"/>
          <w:lang w:val="en-US" w:eastAsia="es-MX"/>
        </w:rPr>
        <w:t>React</w:t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.</w:t>
      </w:r>
      <w:r w:rsidRPr="003E643E">
        <w:rPr>
          <w:rFonts w:ascii="Courier New" w:eastAsia="Times New Roman" w:hAnsi="Courier New" w:cs="Courier New"/>
          <w:b/>
          <w:bCs/>
          <w:color w:val="FFFFFF"/>
          <w:sz w:val="20"/>
          <w:szCs w:val="20"/>
          <w:lang w:val="en-US" w:eastAsia="es-MX"/>
        </w:rPr>
        <w:t>Component</w:t>
      </w:r>
      <w:proofErr w:type="spell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{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state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={}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proofErr w:type="spellStart"/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handleChange</w:t>
      </w:r>
      <w:proofErr w:type="spellEnd"/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= e =&gt; {</w:t>
      </w:r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  <w:t>[e.target.name</w:t>
      </w:r>
      <w:proofErr w:type="gram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] :</w:t>
      </w:r>
      <w:proofErr w:type="gramEnd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 xml:space="preserve"> </w:t>
      </w:r>
      <w:proofErr w:type="spellStart"/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>e.target.value</w:t>
      </w:r>
      <w:proofErr w:type="spellEnd"/>
    </w:p>
    <w:p w:rsidR="003E643E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n-US" w:eastAsia="es-MX"/>
        </w:rPr>
        <w:tab/>
      </w: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B97BD8" w:rsidRPr="003E643E" w:rsidRDefault="003E643E" w:rsidP="003E643E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</w:pPr>
      <w:r w:rsidRPr="003E643E">
        <w:rPr>
          <w:rFonts w:ascii="Courier New" w:eastAsia="Times New Roman" w:hAnsi="Courier New" w:cs="Courier New"/>
          <w:color w:val="FFFFFF"/>
          <w:sz w:val="20"/>
          <w:szCs w:val="20"/>
          <w:lang w:val="es-MX" w:eastAsia="es-MX"/>
        </w:rPr>
        <w:t>}</w:t>
      </w:r>
    </w:p>
    <w:p w:rsidR="00B97BD8" w:rsidRDefault="00B97BD8" w:rsidP="00B97BD8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</w:p>
    <w:p w:rsidR="00B97BD8" w:rsidRPr="003E643E" w:rsidRDefault="00B97BD8" w:rsidP="00B97BD8">
      <w:pPr>
        <w:pStyle w:val="Ttulo1"/>
      </w:pPr>
      <w:r w:rsidRPr="00B97BD8">
        <w:t>Levantamiento del estado</w:t>
      </w:r>
    </w:p>
    <w:p w:rsidR="00B97BD8" w:rsidRPr="00B97BD8" w:rsidRDefault="00B97BD8" w:rsidP="00B97BD8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97BD8">
        <w:rPr>
          <w:rFonts w:ascii="Arial" w:hAnsi="Arial" w:cs="Arial"/>
          <w:b/>
          <w:bCs/>
          <w:color w:val="273B47"/>
          <w:sz w:val="20"/>
          <w:szCs w:val="20"/>
        </w:rPr>
        <w:t>Levantar el estado</w:t>
      </w:r>
      <w:r w:rsidRPr="00B97BD8">
        <w:rPr>
          <w:rFonts w:ascii="Arial" w:hAnsi="Arial" w:cs="Arial"/>
          <w:color w:val="273B47"/>
          <w:sz w:val="20"/>
          <w:szCs w:val="20"/>
        </w:rPr>
        <w:t xml:space="preserve"> es una técnica de </w:t>
      </w:r>
      <w:proofErr w:type="spellStart"/>
      <w:r w:rsidRPr="00B97BD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 xml:space="preserve"> que pone el estado en una localización donde se le pueda pasar como </w:t>
      </w:r>
      <w:proofErr w:type="spellStart"/>
      <w:r w:rsidRPr="00B97BD8">
        <w:rPr>
          <w:rFonts w:ascii="Arial" w:hAnsi="Arial" w:cs="Arial"/>
          <w:i/>
          <w:iCs/>
          <w:color w:val="273B47"/>
          <w:sz w:val="20"/>
          <w:szCs w:val="20"/>
        </w:rPr>
        <w:t>props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> a los componentes. Lo ideal es poner el estado en el lugar más cercano a todos los componentes que quieren compartir esa información.</w:t>
      </w:r>
    </w:p>
    <w:p w:rsidR="00B97BD8" w:rsidRDefault="00B97BD8" w:rsidP="00B97BD8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97BD8">
        <w:rPr>
          <w:rFonts w:ascii="Arial" w:hAnsi="Arial" w:cs="Arial"/>
          <w:color w:val="273B47"/>
          <w:sz w:val="20"/>
          <w:szCs w:val="20"/>
        </w:rPr>
        <w:t xml:space="preserve">Algo interesante que le da el nombre a </w:t>
      </w:r>
      <w:proofErr w:type="spellStart"/>
      <w:r w:rsidRPr="00B97BD8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 xml:space="preserve"> es su parte de “reactivo” ya que cada vez que hay un cambio en el estado o en los </w:t>
      </w:r>
      <w:proofErr w:type="spellStart"/>
      <w:r w:rsidRPr="00B97BD8">
        <w:rPr>
          <w:rFonts w:ascii="Arial" w:hAnsi="Arial" w:cs="Arial"/>
          <w:i/>
          <w:iCs/>
          <w:color w:val="273B47"/>
          <w:sz w:val="20"/>
          <w:szCs w:val="20"/>
        </w:rPr>
        <w:t>props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 xml:space="preserve"> que recibe un componente se vuelve a </w:t>
      </w:r>
      <w:proofErr w:type="spellStart"/>
      <w:r w:rsidRPr="00B97BD8">
        <w:rPr>
          <w:rFonts w:ascii="Arial" w:hAnsi="Arial" w:cs="Arial"/>
          <w:color w:val="273B47"/>
          <w:sz w:val="20"/>
          <w:szCs w:val="20"/>
        </w:rPr>
        <w:t>renderizar</w:t>
      </w:r>
      <w:proofErr w:type="spellEnd"/>
      <w:r w:rsidRPr="00B97BD8">
        <w:rPr>
          <w:rFonts w:ascii="Arial" w:hAnsi="Arial" w:cs="Arial"/>
          <w:color w:val="273B47"/>
          <w:sz w:val="20"/>
          <w:szCs w:val="20"/>
        </w:rPr>
        <w:t xml:space="preserve"> todo el componente y todos sus descendientes.</w:t>
      </w:r>
    </w:p>
    <w:p w:rsidR="00B70479" w:rsidRPr="00B70479" w:rsidRDefault="00B70479" w:rsidP="00B70479">
      <w:pPr>
        <w:pStyle w:val="NormalWeb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Ahora guardaremos las variables en el BadgesNew.js que contiene el formulario y los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badges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>, por lo que:</w:t>
      </w:r>
    </w:p>
    <w:p w:rsidR="00B70479" w:rsidRPr="00B70479" w:rsidRDefault="00B70479" w:rsidP="00B70479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b/>
          <w:bCs/>
          <w:color w:val="273B47"/>
          <w:sz w:val="20"/>
          <w:szCs w:val="20"/>
        </w:rPr>
        <w:t>En BadgeNew.js</w:t>
      </w:r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Inicializamos 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state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y creamos un objeto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, con todos sus atributos inicializados vacíos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tmbn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Creamos el método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handleChange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para que cree una copia, la edite y la guarde en 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state.form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cada que suceda el evento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onchange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br/>
        <w:t xml:space="preserve">Dentro del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render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Mandamos como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props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cada uno de los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states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del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a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Badge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Mandamos como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props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el arreglo del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state.form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a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BadgeForm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para que refleje el valor(?no estoy seguro)</w:t>
      </w:r>
    </w:p>
    <w:p w:rsidR="00B70479" w:rsidRPr="00B70479" w:rsidRDefault="00B70479" w:rsidP="00B70479">
      <w:pPr>
        <w:pStyle w:val="NormalWeb"/>
        <w:numPr>
          <w:ilvl w:val="0"/>
          <w:numId w:val="29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Declaramos el atributo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onchange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en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BadgeForm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para que llame al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metodo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handleChange</w:t>
      </w:r>
      <w:proofErr w:type="spellEnd"/>
    </w:p>
    <w:p w:rsidR="00B70479" w:rsidRPr="00B70479" w:rsidRDefault="00B70479" w:rsidP="00B70479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b/>
          <w:bCs/>
          <w:color w:val="273B47"/>
          <w:sz w:val="20"/>
          <w:szCs w:val="20"/>
        </w:rPr>
        <w:t>En Badge.js</w:t>
      </w:r>
    </w:p>
    <w:p w:rsidR="00B70479" w:rsidRPr="00B70479" w:rsidRDefault="00B70479" w:rsidP="00B70479">
      <w:pPr>
        <w:pStyle w:val="NormalWeb"/>
        <w:numPr>
          <w:ilvl w:val="0"/>
          <w:numId w:val="30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>Mostramos cada uno de los valores recibidos como </w:t>
      </w:r>
      <w:hyperlink r:id="rId35" w:tgtFrame="_blank" w:history="1">
        <w:r w:rsidRPr="00B70479">
          <w:rPr>
            <w:rStyle w:val="Hipervnculo"/>
            <w:rFonts w:ascii="Arial" w:hAnsi="Arial" w:cs="Arial"/>
            <w:sz w:val="20"/>
            <w:szCs w:val="20"/>
          </w:rPr>
          <w:t>this.props.name</w:t>
        </w:r>
      </w:hyperlink>
      <w:r w:rsidRPr="00B70479">
        <w:rPr>
          <w:rFonts w:ascii="Arial" w:hAnsi="Arial" w:cs="Arial"/>
          <w:color w:val="273B47"/>
          <w:sz w:val="20"/>
          <w:szCs w:val="20"/>
        </w:rPr>
        <w:t xml:space="preserve"> dentro del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render</w:t>
      </w:r>
      <w:proofErr w:type="spellEnd"/>
    </w:p>
    <w:p w:rsidR="00B70479" w:rsidRPr="00B70479" w:rsidRDefault="00B70479" w:rsidP="00B70479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b/>
          <w:bCs/>
          <w:color w:val="273B47"/>
          <w:sz w:val="20"/>
          <w:szCs w:val="20"/>
        </w:rPr>
        <w:t xml:space="preserve">En el </w:t>
      </w:r>
      <w:proofErr w:type="spellStart"/>
      <w:r w:rsidRPr="00B70479">
        <w:rPr>
          <w:rFonts w:ascii="Arial" w:hAnsi="Arial" w:cs="Arial"/>
          <w:b/>
          <w:bCs/>
          <w:color w:val="273B47"/>
          <w:sz w:val="20"/>
          <w:szCs w:val="20"/>
        </w:rPr>
        <w:t>BadgeForm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31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Mostramos cada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posicion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en el atributo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value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con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this.props.formValues.value</w:t>
      </w:r>
      <w:proofErr w:type="spellEnd"/>
    </w:p>
    <w:p w:rsidR="00B70479" w:rsidRPr="00B70479" w:rsidRDefault="00B70479" w:rsidP="00B70479">
      <w:pPr>
        <w:pStyle w:val="NormalWeb"/>
        <w:numPr>
          <w:ilvl w:val="0"/>
          <w:numId w:val="31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B70479">
        <w:rPr>
          <w:rFonts w:ascii="Arial" w:hAnsi="Arial" w:cs="Arial"/>
          <w:color w:val="273B47"/>
          <w:sz w:val="20"/>
          <w:szCs w:val="20"/>
        </w:rPr>
        <w:t xml:space="preserve">Declaramos que al hacer un cambio se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vera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reflejado en 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padre, mediante el </w:t>
      </w:r>
      <w:proofErr w:type="spellStart"/>
      <w:r w:rsidRPr="00B70479">
        <w:rPr>
          <w:rFonts w:ascii="Arial" w:hAnsi="Arial" w:cs="Arial"/>
          <w:color w:val="273B47"/>
          <w:sz w:val="20"/>
          <w:szCs w:val="20"/>
        </w:rPr>
        <w:t>onchange</w:t>
      </w:r>
      <w:proofErr w:type="spellEnd"/>
      <w:r w:rsidRPr="00B70479">
        <w:rPr>
          <w:rFonts w:ascii="Arial" w:hAnsi="Arial" w:cs="Arial"/>
          <w:color w:val="273B47"/>
          <w:sz w:val="20"/>
          <w:szCs w:val="20"/>
        </w:rPr>
        <w:t xml:space="preserve"> hijo</w:t>
      </w:r>
    </w:p>
    <w:p w:rsidR="00B70479" w:rsidRPr="00B97BD8" w:rsidRDefault="00B70479" w:rsidP="00B97BD8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</w:p>
    <w:p w:rsidR="00B97BD8" w:rsidRDefault="00B97BD8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>
        <w:rPr>
          <w:noProof/>
        </w:rPr>
        <w:drawing>
          <wp:inline distT="0" distB="0" distL="0" distR="0">
            <wp:extent cx="5521569" cy="3983377"/>
            <wp:effectExtent l="0" t="0" r="3175" b="0"/>
            <wp:docPr id="22" name="Imagen 22" descr="levantamiento de es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evantamiento de estad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" t="1677" r="1083" b="1586"/>
                    <a:stretch/>
                  </pic:blipFill>
                  <pic:spPr bwMode="auto">
                    <a:xfrm>
                      <a:off x="0" y="0"/>
                      <a:ext cx="5536932" cy="39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199" w:rsidRDefault="007B4199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</w:p>
    <w:p w:rsidR="007B4199" w:rsidRDefault="007B4199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</w:p>
    <w:p w:rsidR="007B4199" w:rsidRDefault="007B4199" w:rsidP="007B4199">
      <w:pPr>
        <w:pStyle w:val="Ttulo1"/>
      </w:pPr>
      <w:r w:rsidRPr="007B4199">
        <w:t>Listas de componentes</w:t>
      </w:r>
    </w:p>
    <w:p w:rsidR="007B4199" w:rsidRPr="007B4199" w:rsidRDefault="007B4199" w:rsidP="007B4199"/>
    <w:p w:rsidR="007B4199" w:rsidRDefault="007B4199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  <w:r w:rsidRPr="007B4199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6D5EA86D" wp14:editId="27D4BC92">
            <wp:extent cx="5732145" cy="2346325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F5D" w:rsidRDefault="008D7F5D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</w:p>
    <w:p w:rsidR="008D7F5D" w:rsidRDefault="008D7F5D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</w:p>
    <w:p w:rsidR="008D7F5D" w:rsidRPr="008D7F5D" w:rsidRDefault="008D7F5D" w:rsidP="008D7F5D">
      <w:pPr>
        <w:pStyle w:val="Puesto"/>
        <w:rPr>
          <w:sz w:val="44"/>
          <w:lang w:val="en-US"/>
        </w:rPr>
      </w:pPr>
      <w:r w:rsidRPr="008D7F5D">
        <w:rPr>
          <w:sz w:val="44"/>
          <w:lang w:val="en-US"/>
        </w:rPr>
        <w:lastRenderedPageBreak/>
        <w:t>React Router</w:t>
      </w:r>
    </w:p>
    <w:p w:rsidR="008D7F5D" w:rsidRPr="008D7F5D" w:rsidRDefault="008D7F5D" w:rsidP="008D7F5D">
      <w:pPr>
        <w:pStyle w:val="Ttulo1"/>
        <w:rPr>
          <w:lang w:val="en-US"/>
        </w:rPr>
      </w:pPr>
      <w:r w:rsidRPr="008D7F5D">
        <w:rPr>
          <w:lang w:val="en-US"/>
        </w:rPr>
        <w:t>Introducción a React Router</w:t>
      </w:r>
    </w:p>
    <w:p w:rsidR="008D7F5D" w:rsidRPr="008D7F5D" w:rsidRDefault="008D7F5D" w:rsidP="008D7F5D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8D7F5D">
        <w:rPr>
          <w:rFonts w:ascii="Arial" w:hAnsi="Arial" w:cs="Arial"/>
          <w:color w:val="273B47"/>
          <w:sz w:val="20"/>
          <w:szCs w:val="20"/>
        </w:rPr>
        <w:t xml:space="preserve">Las aplicaciones que se trabajan en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React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 son llamadas </w:t>
      </w:r>
      <w:r w:rsidRPr="008D7F5D">
        <w:rPr>
          <w:rFonts w:ascii="Arial" w:hAnsi="Arial" w:cs="Arial"/>
          <w:b/>
          <w:bCs/>
          <w:color w:val="273B47"/>
          <w:sz w:val="20"/>
          <w:szCs w:val="20"/>
        </w:rPr>
        <w:t xml:space="preserve">single page </w:t>
      </w:r>
      <w:proofErr w:type="spellStart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>apps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>. Esto es posible gracias a </w:t>
      </w:r>
      <w:proofErr w:type="spellStart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 xml:space="preserve"> </w:t>
      </w:r>
      <w:proofErr w:type="spellStart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>Router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> que es una librería </w:t>
      </w:r>
      <w:r w:rsidRPr="008D7F5D">
        <w:rPr>
          <w:rFonts w:ascii="Arial" w:hAnsi="Arial" w:cs="Arial"/>
          <w:i/>
          <w:iCs/>
          <w:color w:val="273B47"/>
          <w:sz w:val="20"/>
          <w:szCs w:val="20"/>
        </w:rPr>
        <w:t xml:space="preserve">Open </w:t>
      </w:r>
      <w:proofErr w:type="spellStart"/>
      <w:r w:rsidRPr="008D7F5D">
        <w:rPr>
          <w:rFonts w:ascii="Arial" w:hAnsi="Arial" w:cs="Arial"/>
          <w:i/>
          <w:iCs/>
          <w:color w:val="273B47"/>
          <w:sz w:val="20"/>
          <w:szCs w:val="20"/>
        </w:rPr>
        <w:t>Source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>.</w:t>
      </w:r>
    </w:p>
    <w:p w:rsidR="008D7F5D" w:rsidRPr="008D7F5D" w:rsidRDefault="008D7F5D" w:rsidP="008D7F5D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proofErr w:type="spellStart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>Multi</w:t>
      </w:r>
      <w:proofErr w:type="spellEnd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 xml:space="preserve"> Page Apps:</w:t>
      </w:r>
      <w:r w:rsidRPr="008D7F5D">
        <w:rPr>
          <w:rFonts w:ascii="Arial" w:hAnsi="Arial" w:cs="Arial"/>
          <w:color w:val="273B47"/>
          <w:sz w:val="20"/>
          <w:szCs w:val="20"/>
        </w:rPr>
        <w:t> Cada página implica una petición al servidor. La respuesta usualmente tiene todo el contenido de la página.</w:t>
      </w:r>
    </w:p>
    <w:p w:rsidR="008D7F5D" w:rsidRPr="008D7F5D" w:rsidRDefault="008D7F5D" w:rsidP="008D7F5D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8D7F5D">
        <w:rPr>
          <w:rFonts w:ascii="Arial" w:hAnsi="Arial" w:cs="Arial"/>
          <w:b/>
          <w:bCs/>
          <w:color w:val="273B47"/>
          <w:sz w:val="20"/>
          <w:szCs w:val="20"/>
        </w:rPr>
        <w:t>Single Page Apps (SPA):</w:t>
      </w:r>
      <w:r w:rsidRPr="008D7F5D">
        <w:rPr>
          <w:rFonts w:ascii="Arial" w:hAnsi="Arial" w:cs="Arial"/>
          <w:color w:val="273B47"/>
          <w:sz w:val="20"/>
          <w:szCs w:val="20"/>
        </w:rPr>
        <w:t> Aplicaciones que cargan una sola página de HTML y cualquier actualización la hacen re-escribiendo el HTML que ya tenían.</w:t>
      </w:r>
    </w:p>
    <w:p w:rsidR="008D7F5D" w:rsidRPr="008D7F5D" w:rsidRDefault="008D7F5D" w:rsidP="008D7F5D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proofErr w:type="spellStart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 xml:space="preserve"> </w:t>
      </w:r>
      <w:proofErr w:type="spellStart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>Router</w:t>
      </w:r>
      <w:proofErr w:type="spellEnd"/>
      <w:r w:rsidRPr="008D7F5D">
        <w:rPr>
          <w:rFonts w:ascii="Arial" w:hAnsi="Arial" w:cs="Arial"/>
          <w:b/>
          <w:bCs/>
          <w:color w:val="273B47"/>
          <w:sz w:val="20"/>
          <w:szCs w:val="20"/>
        </w:rPr>
        <w:t xml:space="preserve"> (v4):</w:t>
      </w:r>
      <w:r w:rsidRPr="008D7F5D">
        <w:rPr>
          <w:rFonts w:ascii="Arial" w:hAnsi="Arial" w:cs="Arial"/>
          <w:color w:val="273B47"/>
          <w:sz w:val="20"/>
          <w:szCs w:val="20"/>
        </w:rPr>
        <w:t> Nos da las herramientas para poder hacer SPA fácilmente. Usaremos 4 componentes:</w:t>
      </w:r>
    </w:p>
    <w:p w:rsidR="008D7F5D" w:rsidRPr="008D7F5D" w:rsidRDefault="008D7F5D" w:rsidP="008D7F5D">
      <w:pPr>
        <w:pStyle w:val="NormalWeb"/>
        <w:numPr>
          <w:ilvl w:val="0"/>
          <w:numId w:val="32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BrowserRouter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>: es un componente que debe estar siempre lo más arriba de la aplicación. Todo lo que esté adentro funcionará como una SPA.</w:t>
      </w:r>
    </w:p>
    <w:p w:rsidR="008D7F5D" w:rsidRPr="008D7F5D" w:rsidRDefault="008D7F5D" w:rsidP="008D7F5D">
      <w:pPr>
        <w:pStyle w:val="NormalWeb"/>
        <w:numPr>
          <w:ilvl w:val="0"/>
          <w:numId w:val="32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Route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>: Cuando hay un match con el </w:t>
      </w:r>
      <w:proofErr w:type="spellStart"/>
      <w:ins w:id="3" w:author="Unknown">
        <w:r w:rsidRPr="008D7F5D">
          <w:rPr>
            <w:rFonts w:ascii="Arial" w:hAnsi="Arial" w:cs="Arial"/>
            <w:color w:val="273B47"/>
            <w:sz w:val="20"/>
            <w:szCs w:val="20"/>
          </w:rPr>
          <w:t>path</w:t>
        </w:r>
      </w:ins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, se hace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render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 del </w:t>
      </w:r>
      <w:proofErr w:type="spellStart"/>
      <w:ins w:id="4" w:author="Unknown">
        <w:r w:rsidRPr="008D7F5D">
          <w:rPr>
            <w:rFonts w:ascii="Arial" w:hAnsi="Arial" w:cs="Arial"/>
            <w:color w:val="273B47"/>
            <w:sz w:val="20"/>
            <w:szCs w:val="20"/>
          </w:rPr>
          <w:t>component</w:t>
        </w:r>
      </w:ins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. El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component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 va a recibir tres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props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: match,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history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,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location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>.</w:t>
      </w:r>
    </w:p>
    <w:p w:rsidR="008D7F5D" w:rsidRPr="008D7F5D" w:rsidRDefault="008D7F5D" w:rsidP="008D7F5D">
      <w:pPr>
        <w:pStyle w:val="NormalWeb"/>
        <w:numPr>
          <w:ilvl w:val="0"/>
          <w:numId w:val="32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Switch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: Dentro de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Switch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 solamente van elementos de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Route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.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Switch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 se asegura que solamente un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Route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 xml:space="preserve"> se </w:t>
      </w:r>
      <w:proofErr w:type="spellStart"/>
      <w:r w:rsidRPr="008D7F5D">
        <w:rPr>
          <w:rFonts w:ascii="Arial" w:hAnsi="Arial" w:cs="Arial"/>
          <w:color w:val="273B47"/>
          <w:sz w:val="20"/>
          <w:szCs w:val="20"/>
        </w:rPr>
        <w:t>renderize</w:t>
      </w:r>
      <w:proofErr w:type="spellEnd"/>
      <w:r w:rsidRPr="008D7F5D">
        <w:rPr>
          <w:rFonts w:ascii="Arial" w:hAnsi="Arial" w:cs="Arial"/>
          <w:color w:val="273B47"/>
          <w:sz w:val="20"/>
          <w:szCs w:val="20"/>
        </w:rPr>
        <w:t>.</w:t>
      </w:r>
    </w:p>
    <w:p w:rsidR="008D7F5D" w:rsidRPr="008D7F5D" w:rsidRDefault="008D7F5D" w:rsidP="008D7F5D">
      <w:pPr>
        <w:pStyle w:val="NormalWeb"/>
        <w:numPr>
          <w:ilvl w:val="0"/>
          <w:numId w:val="32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8D7F5D">
        <w:rPr>
          <w:rFonts w:ascii="Arial" w:hAnsi="Arial" w:cs="Arial"/>
          <w:color w:val="273B47"/>
          <w:sz w:val="20"/>
          <w:szCs w:val="20"/>
        </w:rPr>
        <w:t>Link: Toma el lugar del elemento &lt;a&gt;, evita que se recargue la página completamente y actualiza la URL.</w:t>
      </w:r>
    </w:p>
    <w:p w:rsidR="0010038A" w:rsidRDefault="0010038A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</w:p>
    <w:p w:rsidR="0010038A" w:rsidRPr="0010038A" w:rsidRDefault="0010038A" w:rsidP="0010038A">
      <w:pPr>
        <w:pStyle w:val="NormalWeb"/>
        <w:rPr>
          <w:rFonts w:ascii="Arial" w:hAnsi="Arial" w:cs="Arial"/>
          <w:color w:val="273B47"/>
          <w:sz w:val="20"/>
          <w:szCs w:val="20"/>
        </w:rPr>
      </w:pPr>
      <w:proofErr w:type="spellStart"/>
      <w:r w:rsidRPr="0010038A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10038A">
        <w:rPr>
          <w:rFonts w:ascii="Arial" w:hAnsi="Arial" w:cs="Arial"/>
          <w:b/>
          <w:bCs/>
          <w:color w:val="273B47"/>
          <w:sz w:val="20"/>
          <w:szCs w:val="20"/>
        </w:rPr>
        <w:t xml:space="preserve"> </w:t>
      </w:r>
      <w:proofErr w:type="spellStart"/>
      <w:r w:rsidRPr="0010038A">
        <w:rPr>
          <w:rFonts w:ascii="Arial" w:hAnsi="Arial" w:cs="Arial"/>
          <w:b/>
          <w:bCs/>
          <w:color w:val="273B47"/>
          <w:sz w:val="20"/>
          <w:szCs w:val="20"/>
        </w:rPr>
        <w:t>Router</w:t>
      </w:r>
      <w:proofErr w:type="spellEnd"/>
      <w:r w:rsidRPr="0010038A">
        <w:rPr>
          <w:rFonts w:ascii="Arial" w:hAnsi="Arial" w:cs="Arial"/>
          <w:color w:val="273B47"/>
          <w:sz w:val="20"/>
          <w:szCs w:val="20"/>
        </w:rPr>
        <w:t> tiene 4 componentes principales:</w:t>
      </w:r>
    </w:p>
    <w:p w:rsidR="0010038A" w:rsidRPr="0010038A" w:rsidRDefault="0010038A" w:rsidP="0010038A">
      <w:pPr>
        <w:pStyle w:val="NormalWeb"/>
        <w:numPr>
          <w:ilvl w:val="0"/>
          <w:numId w:val="33"/>
        </w:numPr>
        <w:rPr>
          <w:rFonts w:ascii="Arial" w:hAnsi="Arial" w:cs="Arial"/>
          <w:color w:val="273B47"/>
          <w:sz w:val="20"/>
          <w:szCs w:val="20"/>
        </w:rPr>
      </w:pPr>
      <w:r w:rsidRPr="0010038A">
        <w:rPr>
          <w:rFonts w:ascii="Arial" w:hAnsi="Arial" w:cs="Arial"/>
          <w:color w:val="273B47"/>
          <w:sz w:val="20"/>
          <w:szCs w:val="20"/>
        </w:rPr>
        <w:t xml:space="preserve">Browser </w:t>
      </w:r>
      <w:proofErr w:type="spellStart"/>
      <w:r w:rsidRPr="0010038A">
        <w:rPr>
          <w:rFonts w:ascii="Arial" w:hAnsi="Arial" w:cs="Arial"/>
          <w:color w:val="273B47"/>
          <w:sz w:val="20"/>
          <w:szCs w:val="20"/>
        </w:rPr>
        <w:t>Router</w:t>
      </w:r>
      <w:proofErr w:type="spellEnd"/>
      <w:r w:rsidRPr="0010038A">
        <w:rPr>
          <w:rFonts w:ascii="Arial" w:hAnsi="Arial" w:cs="Arial"/>
          <w:color w:val="273B47"/>
          <w:sz w:val="20"/>
          <w:szCs w:val="20"/>
        </w:rPr>
        <w:t>. Es necesario colocar el componente en la parte superior de la aplicación, lo que esté dentro de este va a servir como una </w:t>
      </w:r>
      <w:r w:rsidRPr="0010038A">
        <w:rPr>
          <w:rFonts w:ascii="Arial" w:hAnsi="Arial" w:cs="Arial"/>
          <w:b/>
          <w:bCs/>
          <w:color w:val="273B47"/>
          <w:sz w:val="20"/>
          <w:szCs w:val="20"/>
        </w:rPr>
        <w:t>Single Page App</w:t>
      </w:r>
      <w:r w:rsidRPr="0010038A">
        <w:rPr>
          <w:rFonts w:ascii="Arial" w:hAnsi="Arial" w:cs="Arial"/>
          <w:color w:val="273B47"/>
          <w:sz w:val="20"/>
          <w:szCs w:val="20"/>
        </w:rPr>
        <w:t> y les va a permitir al resto de las herramientas funcionar. Ya que fuera de él NO Funciona.</w:t>
      </w:r>
    </w:p>
    <w:p w:rsidR="0010038A" w:rsidRPr="0010038A" w:rsidRDefault="0010038A" w:rsidP="0010038A">
      <w:pPr>
        <w:pStyle w:val="NormalWeb"/>
        <w:numPr>
          <w:ilvl w:val="0"/>
          <w:numId w:val="33"/>
        </w:numPr>
        <w:rPr>
          <w:rFonts w:ascii="Arial" w:hAnsi="Arial" w:cs="Arial"/>
          <w:color w:val="273B47"/>
          <w:sz w:val="20"/>
          <w:szCs w:val="20"/>
        </w:rPr>
      </w:pPr>
      <w:proofErr w:type="spellStart"/>
      <w:r w:rsidRPr="0010038A">
        <w:rPr>
          <w:rFonts w:ascii="Arial" w:hAnsi="Arial" w:cs="Arial"/>
          <w:color w:val="273B47"/>
          <w:sz w:val="20"/>
          <w:szCs w:val="20"/>
        </w:rPr>
        <w:t>Route</w:t>
      </w:r>
      <w:proofErr w:type="spellEnd"/>
      <w:r w:rsidRPr="0010038A">
        <w:rPr>
          <w:rFonts w:ascii="Arial" w:hAnsi="Arial" w:cs="Arial"/>
          <w:color w:val="273B47"/>
          <w:sz w:val="20"/>
          <w:szCs w:val="20"/>
        </w:rPr>
        <w:t>. Representa una dirección de Internet, el </w:t>
      </w:r>
      <w:proofErr w:type="spellStart"/>
      <w:r w:rsidRPr="0010038A">
        <w:rPr>
          <w:rFonts w:ascii="Arial" w:hAnsi="Arial" w:cs="Arial"/>
          <w:b/>
          <w:bCs/>
          <w:color w:val="273B47"/>
          <w:sz w:val="20"/>
          <w:szCs w:val="20"/>
        </w:rPr>
        <w:t>path</w:t>
      </w:r>
      <w:proofErr w:type="spellEnd"/>
      <w:r w:rsidRPr="0010038A">
        <w:rPr>
          <w:rFonts w:ascii="Arial" w:hAnsi="Arial" w:cs="Arial"/>
          <w:color w:val="273B47"/>
          <w:sz w:val="20"/>
          <w:szCs w:val="20"/>
        </w:rPr>
        <w:t xml:space="preserve"> es donde va a </w:t>
      </w:r>
      <w:proofErr w:type="spellStart"/>
      <w:r w:rsidRPr="0010038A">
        <w:rPr>
          <w:rFonts w:ascii="Arial" w:hAnsi="Arial" w:cs="Arial"/>
          <w:color w:val="273B47"/>
          <w:sz w:val="20"/>
          <w:szCs w:val="20"/>
        </w:rPr>
        <w:t>renderizar</w:t>
      </w:r>
      <w:proofErr w:type="spellEnd"/>
      <w:r w:rsidRPr="0010038A">
        <w:rPr>
          <w:rFonts w:ascii="Arial" w:hAnsi="Arial" w:cs="Arial"/>
          <w:color w:val="273B47"/>
          <w:sz w:val="20"/>
          <w:szCs w:val="20"/>
        </w:rPr>
        <w:t xml:space="preserve"> el componente y el </w:t>
      </w:r>
      <w:r w:rsidRPr="0010038A">
        <w:rPr>
          <w:rFonts w:ascii="Arial" w:hAnsi="Arial" w:cs="Arial"/>
          <w:b/>
          <w:bCs/>
          <w:color w:val="273B47"/>
          <w:sz w:val="20"/>
          <w:szCs w:val="20"/>
        </w:rPr>
        <w:t>componente</w:t>
      </w:r>
      <w:r w:rsidRPr="0010038A">
        <w:rPr>
          <w:rFonts w:ascii="Arial" w:hAnsi="Arial" w:cs="Arial"/>
          <w:color w:val="273B47"/>
          <w:sz w:val="20"/>
          <w:szCs w:val="20"/>
        </w:rPr>
        <w:t> es el componente que va</w:t>
      </w:r>
      <w:r>
        <w:rPr>
          <w:rFonts w:ascii="Arial" w:hAnsi="Arial" w:cs="Arial"/>
          <w:color w:val="273B47"/>
          <w:sz w:val="20"/>
          <w:szCs w:val="20"/>
        </w:rPr>
        <w:t xml:space="preserve"> a </w:t>
      </w:r>
      <w:proofErr w:type="spellStart"/>
      <w:r>
        <w:rPr>
          <w:rFonts w:ascii="Arial" w:hAnsi="Arial" w:cs="Arial"/>
          <w:color w:val="273B47"/>
          <w:sz w:val="20"/>
          <w:szCs w:val="20"/>
        </w:rPr>
        <w:t>renderizar</w:t>
      </w:r>
      <w:proofErr w:type="spellEnd"/>
      <w:r>
        <w:rPr>
          <w:rFonts w:ascii="Arial" w:hAnsi="Arial" w:cs="Arial"/>
          <w:color w:val="273B47"/>
          <w:sz w:val="20"/>
          <w:szCs w:val="20"/>
        </w:rPr>
        <w:t>, usualmente es un</w:t>
      </w:r>
      <w:r w:rsidRPr="0010038A">
        <w:rPr>
          <w:rFonts w:ascii="Arial" w:hAnsi="Arial" w:cs="Arial"/>
          <w:color w:val="273B47"/>
          <w:sz w:val="20"/>
          <w:szCs w:val="20"/>
        </w:rPr>
        <w:t>a página.</w:t>
      </w:r>
    </w:p>
    <w:p w:rsidR="0010038A" w:rsidRPr="0010038A" w:rsidRDefault="0010038A" w:rsidP="0010038A">
      <w:pPr>
        <w:pStyle w:val="NormalWeb"/>
        <w:numPr>
          <w:ilvl w:val="0"/>
          <w:numId w:val="33"/>
        </w:numPr>
        <w:rPr>
          <w:rFonts w:ascii="Arial" w:hAnsi="Arial" w:cs="Arial"/>
          <w:color w:val="273B47"/>
          <w:sz w:val="20"/>
          <w:szCs w:val="20"/>
        </w:rPr>
      </w:pPr>
      <w:proofErr w:type="spellStart"/>
      <w:r w:rsidRPr="0010038A">
        <w:rPr>
          <w:rFonts w:ascii="Arial" w:hAnsi="Arial" w:cs="Arial"/>
          <w:color w:val="273B47"/>
          <w:sz w:val="20"/>
          <w:szCs w:val="20"/>
        </w:rPr>
        <w:t>Switch</w:t>
      </w:r>
      <w:proofErr w:type="spellEnd"/>
      <w:r w:rsidRPr="0010038A">
        <w:rPr>
          <w:rFonts w:ascii="Arial" w:hAnsi="Arial" w:cs="Arial"/>
          <w:color w:val="273B47"/>
          <w:sz w:val="20"/>
          <w:szCs w:val="20"/>
        </w:rPr>
        <w:t>. Componente que nos sirve para representar 1 sola ruta de varias que podemos poner dentro del componente.</w:t>
      </w:r>
    </w:p>
    <w:p w:rsidR="002B255C" w:rsidRDefault="0010038A" w:rsidP="00AC3117">
      <w:pPr>
        <w:pStyle w:val="NormalWeb"/>
        <w:numPr>
          <w:ilvl w:val="0"/>
          <w:numId w:val="33"/>
        </w:numPr>
        <w:rPr>
          <w:rFonts w:ascii="Arial" w:hAnsi="Arial" w:cs="Arial"/>
          <w:color w:val="273B47"/>
          <w:sz w:val="20"/>
          <w:szCs w:val="20"/>
        </w:rPr>
      </w:pPr>
      <w:r w:rsidRPr="0010038A">
        <w:rPr>
          <w:rFonts w:ascii="Arial" w:hAnsi="Arial" w:cs="Arial"/>
          <w:color w:val="273B47"/>
          <w:sz w:val="20"/>
          <w:szCs w:val="20"/>
        </w:rPr>
        <w:t>Link. Toma el lugar del elemento ancla, evita que se recargue completamente la página, actualiza la URL sin recargar la página completa</w:t>
      </w:r>
    </w:p>
    <w:p w:rsidR="002B255C" w:rsidRDefault="002B255C" w:rsidP="002B255C">
      <w:pPr>
        <w:pStyle w:val="NormalWeb"/>
        <w:rPr>
          <w:rFonts w:ascii="Arial" w:hAnsi="Arial" w:cs="Arial"/>
          <w:color w:val="273B47"/>
          <w:sz w:val="20"/>
          <w:szCs w:val="20"/>
        </w:rPr>
      </w:pPr>
    </w:p>
    <w:p w:rsidR="002B255C" w:rsidRDefault="002B255C" w:rsidP="002B255C">
      <w:pPr>
        <w:pStyle w:val="NormalWeb"/>
        <w:rPr>
          <w:rFonts w:ascii="Arial" w:hAnsi="Arial" w:cs="Arial"/>
          <w:color w:val="273B47"/>
          <w:sz w:val="20"/>
          <w:szCs w:val="20"/>
        </w:rPr>
      </w:pPr>
    </w:p>
    <w:p w:rsidR="002B255C" w:rsidRPr="002B255C" w:rsidRDefault="002B255C" w:rsidP="002B255C">
      <w:pPr>
        <w:pStyle w:val="NormalWeb"/>
        <w:rPr>
          <w:rFonts w:ascii="Arial" w:hAnsi="Arial" w:cs="Arial"/>
          <w:color w:val="273B47"/>
          <w:sz w:val="20"/>
          <w:szCs w:val="20"/>
        </w:rPr>
      </w:pPr>
    </w:p>
    <w:p w:rsidR="00AC3117" w:rsidRPr="00AC3117" w:rsidRDefault="00AC3117" w:rsidP="00AC3117">
      <w:pPr>
        <w:pStyle w:val="Ttulo1"/>
      </w:pPr>
      <w:r w:rsidRPr="00AC3117">
        <w:t>División de la aplicación en rutas</w:t>
      </w:r>
    </w:p>
    <w:p w:rsidR="00AC3117" w:rsidRPr="00AC3117" w:rsidRDefault="00AC3117" w:rsidP="00AC3117">
      <w:pPr>
        <w:pStyle w:val="NormalWeb"/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AC3117">
        <w:rPr>
          <w:rFonts w:ascii="Arial" w:hAnsi="Arial" w:cs="Arial"/>
          <w:color w:val="273B47"/>
          <w:sz w:val="20"/>
          <w:szCs w:val="20"/>
        </w:rPr>
        <w:t>Para instalar </w:t>
      </w:r>
      <w:proofErr w:type="spellStart"/>
      <w:r w:rsidRPr="00AC3117">
        <w:rPr>
          <w:rFonts w:ascii="Arial" w:hAnsi="Arial" w:cs="Arial"/>
          <w:b/>
          <w:bCs/>
          <w:color w:val="273B47"/>
          <w:sz w:val="20"/>
          <w:szCs w:val="20"/>
        </w:rPr>
        <w:t>React</w:t>
      </w:r>
      <w:proofErr w:type="spellEnd"/>
      <w:r w:rsidRPr="00AC3117">
        <w:rPr>
          <w:rFonts w:ascii="Arial" w:hAnsi="Arial" w:cs="Arial"/>
          <w:b/>
          <w:bCs/>
          <w:color w:val="273B47"/>
          <w:sz w:val="20"/>
          <w:szCs w:val="20"/>
        </w:rPr>
        <w:t xml:space="preserve"> </w:t>
      </w:r>
      <w:proofErr w:type="spellStart"/>
      <w:r w:rsidRPr="00AC3117">
        <w:rPr>
          <w:rFonts w:ascii="Arial" w:hAnsi="Arial" w:cs="Arial"/>
          <w:b/>
          <w:bCs/>
          <w:color w:val="273B47"/>
          <w:sz w:val="20"/>
          <w:szCs w:val="20"/>
        </w:rPr>
        <w:t>Router</w:t>
      </w:r>
      <w:proofErr w:type="spellEnd"/>
      <w:r w:rsidRPr="00AC3117">
        <w:rPr>
          <w:rFonts w:ascii="Arial" w:hAnsi="Arial" w:cs="Arial"/>
          <w:color w:val="273B47"/>
          <w:sz w:val="20"/>
          <w:szCs w:val="20"/>
        </w:rPr>
        <w:t> lo hacemos desde la terminal con </w:t>
      </w:r>
      <w:proofErr w:type="spellStart"/>
      <w:r w:rsidRPr="00AC3117">
        <w:rPr>
          <w:rFonts w:ascii="Arial" w:hAnsi="Arial" w:cs="Arial"/>
          <w:i/>
          <w:iCs/>
          <w:color w:val="273B47"/>
          <w:sz w:val="20"/>
          <w:szCs w:val="20"/>
        </w:rPr>
        <w:t>npm</w:t>
      </w:r>
      <w:proofErr w:type="spellEnd"/>
      <w:r w:rsidRPr="00AC3117">
        <w:rPr>
          <w:rFonts w:ascii="Arial" w:hAnsi="Arial" w:cs="Arial"/>
          <w:i/>
          <w:iCs/>
          <w:color w:val="273B47"/>
          <w:sz w:val="20"/>
          <w:szCs w:val="20"/>
        </w:rPr>
        <w:t xml:space="preserve"> </w:t>
      </w:r>
      <w:proofErr w:type="spellStart"/>
      <w:r w:rsidRPr="00AC3117">
        <w:rPr>
          <w:rFonts w:ascii="Arial" w:hAnsi="Arial" w:cs="Arial"/>
          <w:i/>
          <w:iCs/>
          <w:color w:val="273B47"/>
          <w:sz w:val="20"/>
          <w:szCs w:val="20"/>
        </w:rPr>
        <w:t>install</w:t>
      </w:r>
      <w:proofErr w:type="spellEnd"/>
      <w:r w:rsidRPr="00AC3117">
        <w:rPr>
          <w:rFonts w:ascii="Arial" w:hAnsi="Arial" w:cs="Arial"/>
          <w:i/>
          <w:iCs/>
          <w:color w:val="273B47"/>
          <w:sz w:val="20"/>
          <w:szCs w:val="20"/>
        </w:rPr>
        <w:t xml:space="preserve"> </w:t>
      </w:r>
      <w:proofErr w:type="spellStart"/>
      <w:r w:rsidRPr="00AC3117">
        <w:rPr>
          <w:rFonts w:ascii="Arial" w:hAnsi="Arial" w:cs="Arial"/>
          <w:i/>
          <w:iCs/>
          <w:color w:val="273B47"/>
          <w:sz w:val="20"/>
          <w:szCs w:val="20"/>
        </w:rPr>
        <w:t>react</w:t>
      </w:r>
      <w:proofErr w:type="spellEnd"/>
      <w:r w:rsidRPr="00AC3117">
        <w:rPr>
          <w:rFonts w:ascii="Arial" w:hAnsi="Arial" w:cs="Arial"/>
          <w:i/>
          <w:iCs/>
          <w:color w:val="273B47"/>
          <w:sz w:val="20"/>
          <w:szCs w:val="20"/>
        </w:rPr>
        <w:t>-</w:t>
      </w:r>
      <w:proofErr w:type="spellStart"/>
      <w:r w:rsidRPr="00AC3117">
        <w:rPr>
          <w:rFonts w:ascii="Arial" w:hAnsi="Arial" w:cs="Arial"/>
          <w:i/>
          <w:iCs/>
          <w:color w:val="273B47"/>
          <w:sz w:val="20"/>
          <w:szCs w:val="20"/>
        </w:rPr>
        <w:t>router</w:t>
      </w:r>
      <w:proofErr w:type="spellEnd"/>
      <w:r w:rsidRPr="00AC3117">
        <w:rPr>
          <w:rFonts w:ascii="Arial" w:hAnsi="Arial" w:cs="Arial"/>
          <w:i/>
          <w:iCs/>
          <w:color w:val="273B47"/>
          <w:sz w:val="20"/>
          <w:szCs w:val="20"/>
        </w:rPr>
        <w:t>-dom</w:t>
      </w:r>
      <w:r w:rsidRPr="00AC3117">
        <w:rPr>
          <w:rFonts w:ascii="Arial" w:hAnsi="Arial" w:cs="Arial"/>
          <w:color w:val="273B47"/>
          <w:sz w:val="20"/>
          <w:szCs w:val="20"/>
        </w:rPr>
        <w:t xml:space="preserve">. Como es importante usar exactamente la misma versión, del </w:t>
      </w:r>
      <w:proofErr w:type="spellStart"/>
      <w:r w:rsidRPr="00AC3117">
        <w:rPr>
          <w:rFonts w:ascii="Arial" w:hAnsi="Arial" w:cs="Arial"/>
          <w:color w:val="273B47"/>
          <w:sz w:val="20"/>
          <w:szCs w:val="20"/>
        </w:rPr>
        <w:t>package.json</w:t>
      </w:r>
      <w:proofErr w:type="spellEnd"/>
      <w:r w:rsidRPr="00AC3117">
        <w:rPr>
          <w:rFonts w:ascii="Arial" w:hAnsi="Arial" w:cs="Arial"/>
          <w:color w:val="273B47"/>
          <w:sz w:val="20"/>
          <w:szCs w:val="20"/>
        </w:rPr>
        <w:t xml:space="preserve"> en “</w:t>
      </w:r>
      <w:proofErr w:type="spellStart"/>
      <w:r w:rsidRPr="00AC3117">
        <w:rPr>
          <w:rFonts w:ascii="Arial" w:hAnsi="Arial" w:cs="Arial"/>
          <w:color w:val="273B47"/>
          <w:sz w:val="20"/>
          <w:szCs w:val="20"/>
        </w:rPr>
        <w:t>dependencies</w:t>
      </w:r>
      <w:proofErr w:type="spellEnd"/>
      <w:r w:rsidRPr="00AC3117">
        <w:rPr>
          <w:rFonts w:ascii="Arial" w:hAnsi="Arial" w:cs="Arial"/>
          <w:color w:val="273B47"/>
          <w:sz w:val="20"/>
          <w:szCs w:val="20"/>
        </w:rPr>
        <w:t>” se quita lo que está delante del 4.</w:t>
      </w:r>
    </w:p>
    <w:p w:rsidR="00AC3117" w:rsidRPr="002B255C" w:rsidRDefault="00AC3117" w:rsidP="00AC3117">
      <w:pPr>
        <w:pStyle w:val="NormalWeb"/>
        <w:numPr>
          <w:ilvl w:val="0"/>
          <w:numId w:val="34"/>
        </w:numPr>
        <w:spacing w:after="0" w:afterAutospacing="0"/>
        <w:rPr>
          <w:rFonts w:ascii="Arial" w:hAnsi="Arial" w:cs="Arial"/>
          <w:color w:val="273B47"/>
          <w:sz w:val="20"/>
          <w:szCs w:val="20"/>
        </w:rPr>
      </w:pPr>
      <w:r w:rsidRPr="00AC3117">
        <w:rPr>
          <w:rFonts w:ascii="Arial" w:hAnsi="Arial" w:cs="Arial"/>
          <w:b/>
          <w:bCs/>
          <w:color w:val="273B47"/>
          <w:sz w:val="20"/>
          <w:szCs w:val="20"/>
        </w:rPr>
        <w:t>Link</w:t>
      </w:r>
      <w:r w:rsidRPr="00AC3117">
        <w:rPr>
          <w:rFonts w:ascii="Arial" w:hAnsi="Arial" w:cs="Arial"/>
          <w:color w:val="273B47"/>
          <w:sz w:val="20"/>
          <w:szCs w:val="20"/>
        </w:rPr>
        <w:t> internamente tiene un elemento &lt;a&gt; pero va a interceptar el clic para navegar de manera interna sin refrescar toda la página.</w:t>
      </w:r>
    </w:p>
    <w:p w:rsidR="0053294F" w:rsidRDefault="0053294F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</w:p>
    <w:p w:rsidR="0053294F" w:rsidRDefault="002B255C" w:rsidP="0053294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2B255C">
        <w:rPr>
          <w:rFonts w:ascii="Arial" w:hAnsi="Arial" w:cs="Arial"/>
          <w:color w:val="273B47"/>
          <w:sz w:val="20"/>
          <w:szCs w:val="20"/>
        </w:rPr>
        <w:lastRenderedPageBreak/>
        <w:drawing>
          <wp:inline distT="0" distB="0" distL="0" distR="0" wp14:anchorId="1B8B8EC2" wp14:editId="2B61ED61">
            <wp:extent cx="4873116" cy="2871397"/>
            <wp:effectExtent l="0" t="0" r="381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8398" cy="28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4F" w:rsidRDefault="0053294F" w:rsidP="00B97BD8">
      <w:pPr>
        <w:pStyle w:val="NormalWeb"/>
        <w:spacing w:before="0" w:beforeAutospacing="0"/>
        <w:rPr>
          <w:rFonts w:ascii="Arial" w:hAnsi="Arial" w:cs="Arial"/>
          <w:color w:val="273B47"/>
          <w:sz w:val="20"/>
          <w:szCs w:val="20"/>
        </w:rPr>
      </w:pPr>
    </w:p>
    <w:p w:rsidR="0053294F" w:rsidRPr="0053294F" w:rsidRDefault="0053294F" w:rsidP="0053294F">
      <w:pPr>
        <w:pStyle w:val="Ttulo1"/>
        <w:spacing w:after="240"/>
      </w:pPr>
      <w:r w:rsidRPr="0053294F">
        <w:t>Mejorando la User Interface con un Layout</w:t>
      </w:r>
    </w:p>
    <w:p w:rsidR="0053294F" w:rsidRPr="0053294F" w:rsidRDefault="0053294F" w:rsidP="0053294F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</w:pPr>
      <w:hyperlink r:id="rId39" w:tgtFrame="_blank" w:history="1">
        <w:r w:rsidRPr="0053294F">
          <w:rPr>
            <w:rFonts w:ascii="Arial" w:eastAsia="Times New Roman" w:hAnsi="Arial" w:cs="Arial"/>
            <w:b/>
            <w:bCs/>
            <w:color w:val="0791E6"/>
            <w:sz w:val="20"/>
            <w:szCs w:val="20"/>
            <w:u w:val="single"/>
            <w:lang w:val="es-MX" w:eastAsia="es-MX"/>
          </w:rPr>
          <w:t>Aquí encuentras el archivo para hacer el reto que propone el profesor al final de la clase</w:t>
        </w:r>
      </w:hyperlink>
    </w:p>
    <w:p w:rsidR="0053294F" w:rsidRPr="0053294F" w:rsidRDefault="0053294F" w:rsidP="0053294F">
      <w:pPr>
        <w:numPr>
          <w:ilvl w:val="0"/>
          <w:numId w:val="35"/>
        </w:numPr>
        <w:shd w:val="clear" w:color="auto" w:fill="FFFFFF"/>
        <w:spacing w:before="0" w:after="0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</w:pP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React.Fragment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 es la herramienta que te ayudará a </w:t>
      </w: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renderizar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 varios componentes y/o elementos sin necesidad de colocar un </w:t>
      </w:r>
      <w:r w:rsidRPr="0053294F">
        <w:rPr>
          <w:rFonts w:ascii="Courier New" w:eastAsia="Times New Roman" w:hAnsi="Courier New" w:cs="Courier New"/>
          <w:color w:val="273B47"/>
          <w:sz w:val="20"/>
          <w:szCs w:val="20"/>
          <w:lang w:val="es-MX" w:eastAsia="es-MX"/>
        </w:rPr>
        <w:t>div</w:t>
      </w:r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 o cualquier otro elemento de </w:t>
      </w:r>
      <w:r w:rsidRPr="0053294F">
        <w:rPr>
          <w:rFonts w:ascii="Arial" w:eastAsia="Times New Roman" w:hAnsi="Arial" w:cs="Arial"/>
          <w:b/>
          <w:bCs/>
          <w:color w:val="273B47"/>
          <w:sz w:val="20"/>
          <w:szCs w:val="20"/>
          <w:lang w:val="es-MX" w:eastAsia="es-MX"/>
        </w:rPr>
        <w:t>HTML</w:t>
      </w:r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 para </w:t>
      </w: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renderizar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 sus hijos. Al usar esta característica de </w:t>
      </w: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React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 podremos </w:t>
      </w: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renderizar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 un código más limpio y legible, ya que ``</w:t>
      </w: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React.Fragment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` no se </w:t>
      </w: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renderiza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 en el navegador.</w:t>
      </w:r>
    </w:p>
    <w:p w:rsidR="0053294F" w:rsidRPr="0053294F" w:rsidRDefault="0053294F" w:rsidP="0053294F">
      <w:pPr>
        <w:numPr>
          <w:ilvl w:val="0"/>
          <w:numId w:val="35"/>
        </w:numPr>
        <w:shd w:val="clear" w:color="auto" w:fill="FFFFFF"/>
        <w:spacing w:before="113" w:after="113" w:line="240" w:lineRule="auto"/>
        <w:ind w:left="113" w:right="113"/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</w:pPr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El 404 es la ruta que se </w:t>
      </w: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renderizará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 cuando ninguna otra coincida con la dirección ingresada.</w:t>
      </w:r>
    </w:p>
    <w:p w:rsidR="0053294F" w:rsidRPr="0053294F" w:rsidRDefault="0053294F" w:rsidP="0053294F">
      <w:pPr>
        <w:shd w:val="clear" w:color="auto" w:fill="FFFFFF"/>
        <w:spacing w:before="113" w:after="113" w:line="240" w:lineRule="auto"/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</w:pPr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Otra forma de hacer que todas tus </w:t>
      </w: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URL’s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 que no existan sean redirigidas a tu componente de 404 sería de la siguiente forma:</w:t>
      </w:r>
    </w:p>
    <w:p w:rsidR="0053294F" w:rsidRPr="0053294F" w:rsidRDefault="0053294F" w:rsidP="0053294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</w:pPr>
      <w:proofErr w:type="gramStart"/>
      <w:r w:rsidRPr="0053294F">
        <w:rPr>
          <w:rFonts w:ascii="Courier New" w:eastAsia="Times New Roman" w:hAnsi="Courier New" w:cs="Courier New"/>
          <w:b/>
          <w:bCs/>
          <w:color w:val="F92672"/>
          <w:sz w:val="20"/>
          <w:szCs w:val="20"/>
          <w:shd w:val="clear" w:color="auto" w:fill="272822"/>
          <w:lang w:val="en-US" w:eastAsia="es-MX"/>
        </w:rPr>
        <w:t>import</w:t>
      </w:r>
      <w:proofErr w:type="gramEnd"/>
      <w:r w:rsidRPr="0053294F"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  <w:t xml:space="preserve"> { Redirect, Route } </w:t>
      </w:r>
      <w:r w:rsidRPr="0053294F">
        <w:rPr>
          <w:rFonts w:ascii="Courier New" w:eastAsia="Times New Roman" w:hAnsi="Courier New" w:cs="Courier New"/>
          <w:b/>
          <w:bCs/>
          <w:color w:val="F92672"/>
          <w:sz w:val="20"/>
          <w:szCs w:val="20"/>
          <w:shd w:val="clear" w:color="auto" w:fill="272822"/>
          <w:lang w:val="en-US" w:eastAsia="es-MX"/>
        </w:rPr>
        <w:t>from</w:t>
      </w:r>
      <w:r w:rsidRPr="0053294F"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  <w:t xml:space="preserve"> </w:t>
      </w:r>
      <w:r w:rsidRPr="0053294F">
        <w:rPr>
          <w:rFonts w:ascii="Courier New" w:eastAsia="Times New Roman" w:hAnsi="Courier New" w:cs="Courier New"/>
          <w:color w:val="A6E22E"/>
          <w:sz w:val="20"/>
          <w:szCs w:val="20"/>
          <w:shd w:val="clear" w:color="auto" w:fill="272822"/>
          <w:lang w:val="en-US" w:eastAsia="es-MX"/>
        </w:rPr>
        <w:t>"react-router-</w:t>
      </w:r>
      <w:proofErr w:type="spellStart"/>
      <w:r w:rsidRPr="0053294F">
        <w:rPr>
          <w:rFonts w:ascii="Courier New" w:eastAsia="Times New Roman" w:hAnsi="Courier New" w:cs="Courier New"/>
          <w:color w:val="A6E22E"/>
          <w:sz w:val="20"/>
          <w:szCs w:val="20"/>
          <w:shd w:val="clear" w:color="auto" w:fill="272822"/>
          <w:lang w:val="en-US" w:eastAsia="es-MX"/>
        </w:rPr>
        <w:t>dom</w:t>
      </w:r>
      <w:proofErr w:type="spellEnd"/>
      <w:r w:rsidRPr="0053294F">
        <w:rPr>
          <w:rFonts w:ascii="Courier New" w:eastAsia="Times New Roman" w:hAnsi="Courier New" w:cs="Courier New"/>
          <w:color w:val="A6E22E"/>
          <w:sz w:val="20"/>
          <w:szCs w:val="20"/>
          <w:shd w:val="clear" w:color="auto" w:fill="272822"/>
          <w:lang w:val="en-US" w:eastAsia="es-MX"/>
        </w:rPr>
        <w:t>"</w:t>
      </w:r>
      <w:r w:rsidRPr="0053294F"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  <w:t>;</w:t>
      </w:r>
    </w:p>
    <w:p w:rsidR="0053294F" w:rsidRPr="0053294F" w:rsidRDefault="0053294F" w:rsidP="0053294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</w:pPr>
    </w:p>
    <w:p w:rsidR="0053294F" w:rsidRPr="0053294F" w:rsidRDefault="0053294F" w:rsidP="0053294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</w:pPr>
      <w:r w:rsidRPr="0053294F"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  <w:t>&lt;Route path="/404" component</w:t>
      </w:r>
      <w:proofErr w:type="gramStart"/>
      <w:r w:rsidRPr="0053294F"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  <w:t>={</w:t>
      </w:r>
      <w:proofErr w:type="gramEnd"/>
      <w:r w:rsidRPr="0053294F"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  <w:t>MiComponente404} /&gt;</w:t>
      </w:r>
    </w:p>
    <w:p w:rsidR="0053294F" w:rsidRPr="0053294F" w:rsidRDefault="0053294F" w:rsidP="0053294F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</w:pPr>
      <w:r w:rsidRPr="0053294F">
        <w:rPr>
          <w:rFonts w:ascii="Courier New" w:eastAsia="Times New Roman" w:hAnsi="Courier New" w:cs="Courier New"/>
          <w:color w:val="DDDDDD"/>
          <w:sz w:val="20"/>
          <w:szCs w:val="20"/>
          <w:shd w:val="clear" w:color="auto" w:fill="272822"/>
          <w:lang w:val="en-US" w:eastAsia="es-MX"/>
        </w:rPr>
        <w:t>&lt;Redirect from="*" to="/404" /&gt;</w:t>
      </w:r>
    </w:p>
    <w:p w:rsidR="0053294F" w:rsidRPr="0053294F" w:rsidRDefault="0053294F" w:rsidP="0053294F">
      <w:pPr>
        <w:shd w:val="clear" w:color="auto" w:fill="FFFFFF"/>
        <w:spacing w:before="0" w:after="0" w:line="240" w:lineRule="auto"/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</w:pPr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Como podemos observar llamamos a nuestro componente 404 y luego utilizamos </w:t>
      </w:r>
      <w:proofErr w:type="spellStart"/>
      <w:r w:rsidRPr="0053294F">
        <w:rPr>
          <w:rFonts w:ascii="Courier New" w:eastAsia="Times New Roman" w:hAnsi="Courier New" w:cs="Courier New"/>
          <w:color w:val="273B47"/>
          <w:sz w:val="20"/>
          <w:szCs w:val="20"/>
          <w:lang w:val="es-MX" w:eastAsia="es-MX"/>
        </w:rPr>
        <w:t>Redirect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, el cual es un componente de </w:t>
      </w:r>
      <w:proofErr w:type="spellStart"/>
      <w:r w:rsidRPr="0053294F">
        <w:rPr>
          <w:rFonts w:ascii="Arial" w:eastAsia="Times New Roman" w:hAnsi="Arial" w:cs="Arial"/>
          <w:b/>
          <w:bCs/>
          <w:color w:val="273B47"/>
          <w:sz w:val="20"/>
          <w:szCs w:val="20"/>
          <w:lang w:val="es-MX" w:eastAsia="es-MX"/>
        </w:rPr>
        <w:t>React</w:t>
      </w:r>
      <w:proofErr w:type="spellEnd"/>
      <w:r w:rsidRPr="0053294F">
        <w:rPr>
          <w:rFonts w:ascii="Arial" w:eastAsia="Times New Roman" w:hAnsi="Arial" w:cs="Arial"/>
          <w:b/>
          <w:bCs/>
          <w:color w:val="273B47"/>
          <w:sz w:val="20"/>
          <w:szCs w:val="20"/>
          <w:lang w:val="es-MX" w:eastAsia="es-MX"/>
        </w:rPr>
        <w:t xml:space="preserve"> </w:t>
      </w:r>
      <w:proofErr w:type="spellStart"/>
      <w:r w:rsidRPr="0053294F">
        <w:rPr>
          <w:rFonts w:ascii="Arial" w:eastAsia="Times New Roman" w:hAnsi="Arial" w:cs="Arial"/>
          <w:b/>
          <w:bCs/>
          <w:color w:val="273B47"/>
          <w:sz w:val="20"/>
          <w:szCs w:val="20"/>
          <w:lang w:val="es-MX" w:eastAsia="es-MX"/>
        </w:rPr>
        <w:t>Router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 para hacer redirecciones; en este caso hacemos que todas las </w:t>
      </w:r>
      <w:proofErr w:type="spellStart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URL’s</w:t>
      </w:r>
      <w:proofErr w:type="spellEnd"/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 xml:space="preserve"> que no correspondan a alguna que hayamos declarado, sean redirigidas a </w:t>
      </w:r>
      <w:r w:rsidRPr="0053294F">
        <w:rPr>
          <w:rFonts w:ascii="Courier New" w:eastAsia="Times New Roman" w:hAnsi="Courier New" w:cs="Courier New"/>
          <w:color w:val="273B47"/>
          <w:sz w:val="20"/>
          <w:szCs w:val="20"/>
          <w:lang w:val="es-MX" w:eastAsia="es-MX"/>
        </w:rPr>
        <w:t>MiComponente404</w:t>
      </w:r>
      <w:r w:rsidRPr="0053294F">
        <w:rPr>
          <w:rFonts w:ascii="Arial" w:eastAsia="Times New Roman" w:hAnsi="Arial" w:cs="Arial"/>
          <w:color w:val="273B47"/>
          <w:sz w:val="20"/>
          <w:szCs w:val="20"/>
          <w:lang w:val="es-MX" w:eastAsia="es-MX"/>
        </w:rPr>
        <w:t>.</w:t>
      </w:r>
    </w:p>
    <w:p w:rsidR="0053294F" w:rsidRPr="0053294F" w:rsidRDefault="0053294F" w:rsidP="0053294F">
      <w:pPr>
        <w:pStyle w:val="NormalWeb"/>
        <w:spacing w:before="0" w:beforeAutospacing="0"/>
        <w:jc w:val="center"/>
        <w:rPr>
          <w:rFonts w:ascii="Arial" w:hAnsi="Arial" w:cs="Arial"/>
          <w:color w:val="273B47"/>
          <w:sz w:val="20"/>
          <w:szCs w:val="20"/>
        </w:rPr>
      </w:pPr>
      <w:r w:rsidRPr="0053294F">
        <w:rPr>
          <w:rFonts w:ascii="Arial" w:hAnsi="Arial" w:cs="Arial"/>
          <w:color w:val="273B47"/>
          <w:sz w:val="20"/>
          <w:szCs w:val="20"/>
        </w:rPr>
        <w:drawing>
          <wp:inline distT="0" distB="0" distL="0" distR="0" wp14:anchorId="771F56F1" wp14:editId="47B73830">
            <wp:extent cx="3248891" cy="2463934"/>
            <wp:effectExtent l="0" t="0" r="889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4175" cy="253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sectPr w:rsidR="0053294F" w:rsidRPr="0053294F" w:rsidSect="004E1AED">
      <w:footerReference w:type="default" r:id="rId41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4434" w:rsidRDefault="00F24434">
      <w:pPr>
        <w:spacing w:after="0" w:line="240" w:lineRule="auto"/>
      </w:pPr>
      <w:r>
        <w:separator/>
      </w:r>
    </w:p>
  </w:endnote>
  <w:endnote w:type="continuationSeparator" w:id="0">
    <w:p w:rsidR="00F24434" w:rsidRDefault="00F244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53294F">
          <w:rPr>
            <w:noProof/>
            <w:lang w:bidi="es-ES"/>
          </w:rPr>
          <w:t>15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4434" w:rsidRDefault="00F24434">
      <w:pPr>
        <w:spacing w:after="0" w:line="240" w:lineRule="auto"/>
      </w:pPr>
      <w:r>
        <w:separator/>
      </w:r>
    </w:p>
  </w:footnote>
  <w:footnote w:type="continuationSeparator" w:id="0">
    <w:p w:rsidR="00F24434" w:rsidRDefault="00F244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E001A5"/>
    <w:multiLevelType w:val="multilevel"/>
    <w:tmpl w:val="7FB2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D9C3BAA"/>
    <w:multiLevelType w:val="multilevel"/>
    <w:tmpl w:val="4EB4D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AC3699E"/>
    <w:multiLevelType w:val="multilevel"/>
    <w:tmpl w:val="39DC2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D2549E2"/>
    <w:multiLevelType w:val="multilevel"/>
    <w:tmpl w:val="3ADE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2B0F2B38"/>
    <w:multiLevelType w:val="multilevel"/>
    <w:tmpl w:val="A04C1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1426599"/>
    <w:multiLevelType w:val="multilevel"/>
    <w:tmpl w:val="FC088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5D55987"/>
    <w:multiLevelType w:val="multilevel"/>
    <w:tmpl w:val="C308A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9553682"/>
    <w:multiLevelType w:val="multilevel"/>
    <w:tmpl w:val="91A85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D450418"/>
    <w:multiLevelType w:val="multilevel"/>
    <w:tmpl w:val="7428C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330192C"/>
    <w:multiLevelType w:val="multilevel"/>
    <w:tmpl w:val="C48CB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82F51E7"/>
    <w:multiLevelType w:val="multilevel"/>
    <w:tmpl w:val="BC7C6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2720415"/>
    <w:multiLevelType w:val="multilevel"/>
    <w:tmpl w:val="8DA8D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4E561A6"/>
    <w:multiLevelType w:val="multilevel"/>
    <w:tmpl w:val="F50C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6DC628D"/>
    <w:multiLevelType w:val="multilevel"/>
    <w:tmpl w:val="1F8C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1080110"/>
    <w:multiLevelType w:val="multilevel"/>
    <w:tmpl w:val="DAB62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3861ACD"/>
    <w:multiLevelType w:val="multilevel"/>
    <w:tmpl w:val="C77E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>
    <w:nsid w:val="7768225D"/>
    <w:multiLevelType w:val="multilevel"/>
    <w:tmpl w:val="E1D2D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A2C3EB3"/>
    <w:multiLevelType w:val="multilevel"/>
    <w:tmpl w:val="84B4631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7F3A1AB1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3"/>
  </w:num>
  <w:num w:numId="2">
    <w:abstractNumId w:val="14"/>
  </w:num>
  <w:num w:numId="3">
    <w:abstractNumId w:val="22"/>
  </w:num>
  <w:num w:numId="4">
    <w:abstractNumId w:val="15"/>
  </w:num>
  <w:num w:numId="5">
    <w:abstractNumId w:val="31"/>
  </w:num>
  <w:num w:numId="6">
    <w:abstractNumId w:val="33"/>
  </w:num>
  <w:num w:numId="7">
    <w:abstractNumId w:val="29"/>
  </w:num>
  <w:num w:numId="8">
    <w:abstractNumId w:val="3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7"/>
  </w:num>
  <w:num w:numId="20">
    <w:abstractNumId w:val="27"/>
  </w:num>
  <w:num w:numId="21">
    <w:abstractNumId w:val="13"/>
  </w:num>
  <w:num w:numId="22">
    <w:abstractNumId w:val="10"/>
  </w:num>
  <w:num w:numId="23">
    <w:abstractNumId w:val="30"/>
  </w:num>
  <w:num w:numId="24">
    <w:abstractNumId w:val="25"/>
  </w:num>
  <w:num w:numId="25">
    <w:abstractNumId w:val="21"/>
  </w:num>
  <w:num w:numId="26">
    <w:abstractNumId w:val="19"/>
  </w:num>
  <w:num w:numId="27">
    <w:abstractNumId w:val="24"/>
  </w:num>
  <w:num w:numId="28">
    <w:abstractNumId w:val="18"/>
  </w:num>
  <w:num w:numId="29">
    <w:abstractNumId w:val="16"/>
  </w:num>
  <w:num w:numId="30">
    <w:abstractNumId w:val="28"/>
  </w:num>
  <w:num w:numId="31">
    <w:abstractNumId w:val="12"/>
  </w:num>
  <w:num w:numId="32">
    <w:abstractNumId w:val="20"/>
  </w:num>
  <w:num w:numId="33">
    <w:abstractNumId w:val="32"/>
  </w:num>
  <w:num w:numId="34">
    <w:abstractNumId w:val="26"/>
  </w:num>
  <w:num w:numId="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3B6"/>
    <w:rsid w:val="00032BEB"/>
    <w:rsid w:val="0004363F"/>
    <w:rsid w:val="000B7346"/>
    <w:rsid w:val="000C6EE5"/>
    <w:rsid w:val="000C700B"/>
    <w:rsid w:val="0010038A"/>
    <w:rsid w:val="00117503"/>
    <w:rsid w:val="0019123E"/>
    <w:rsid w:val="00194DF6"/>
    <w:rsid w:val="001B7AFF"/>
    <w:rsid w:val="001C070B"/>
    <w:rsid w:val="0020127B"/>
    <w:rsid w:val="0028739F"/>
    <w:rsid w:val="002B255C"/>
    <w:rsid w:val="003E3A91"/>
    <w:rsid w:val="003E643E"/>
    <w:rsid w:val="004E15C7"/>
    <w:rsid w:val="004E1AED"/>
    <w:rsid w:val="004F2F1D"/>
    <w:rsid w:val="0050559A"/>
    <w:rsid w:val="0053294F"/>
    <w:rsid w:val="0058548E"/>
    <w:rsid w:val="005C12A5"/>
    <w:rsid w:val="005E799F"/>
    <w:rsid w:val="005F3050"/>
    <w:rsid w:val="00632F7A"/>
    <w:rsid w:val="00733CBC"/>
    <w:rsid w:val="007B13D8"/>
    <w:rsid w:val="007B4199"/>
    <w:rsid w:val="007E63E0"/>
    <w:rsid w:val="008406E5"/>
    <w:rsid w:val="00872A61"/>
    <w:rsid w:val="008C1E81"/>
    <w:rsid w:val="008C5820"/>
    <w:rsid w:val="008D7F5D"/>
    <w:rsid w:val="00906BB0"/>
    <w:rsid w:val="0095461F"/>
    <w:rsid w:val="009C2F6E"/>
    <w:rsid w:val="00A1310C"/>
    <w:rsid w:val="00A41CB8"/>
    <w:rsid w:val="00A84E80"/>
    <w:rsid w:val="00AA7ABC"/>
    <w:rsid w:val="00AC3117"/>
    <w:rsid w:val="00AE3FE0"/>
    <w:rsid w:val="00B70479"/>
    <w:rsid w:val="00B97BD8"/>
    <w:rsid w:val="00C42686"/>
    <w:rsid w:val="00C531FE"/>
    <w:rsid w:val="00C6510F"/>
    <w:rsid w:val="00CF238C"/>
    <w:rsid w:val="00D47A97"/>
    <w:rsid w:val="00D6792B"/>
    <w:rsid w:val="00D923B6"/>
    <w:rsid w:val="00D92FA5"/>
    <w:rsid w:val="00DA1148"/>
    <w:rsid w:val="00DC3CA6"/>
    <w:rsid w:val="00DC4EF6"/>
    <w:rsid w:val="00F24434"/>
    <w:rsid w:val="00F538D0"/>
    <w:rsid w:val="00F960E9"/>
    <w:rsid w:val="00FD5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E5BCD0-D496-41EE-A7DA-A37FC10FE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link w:val="PuestoC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4E1AED"/>
    <w:rPr>
      <w:color w:val="404040" w:themeColor="text1" w:themeTint="E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E1AED"/>
    <w:rPr>
      <w:i/>
      <w:iCs/>
      <w:color w:val="806000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7A97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47A97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47A97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47A97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47A97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47A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47A97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47A97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47A97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47A97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47A97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47A97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47A97"/>
    <w:rPr>
      <w:rFonts w:ascii="Consolas" w:hAnsi="Consolas"/>
      <w:szCs w:val="21"/>
    </w:rPr>
  </w:style>
  <w:style w:type="paragraph" w:styleId="Textodebloque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elmarcadordeposicin">
    <w:name w:val="Placeholder Text"/>
    <w:basedOn w:val="Fuentedeprrafopredeter"/>
    <w:uiPriority w:val="99"/>
    <w:semiHidden/>
    <w:rsid w:val="00A1310C"/>
    <w:rPr>
      <w:color w:val="3C3C3C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4E1AED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AED"/>
  </w:style>
  <w:style w:type="paragraph" w:styleId="Piedepgina">
    <w:name w:val="footer"/>
    <w:basedOn w:val="Normal"/>
    <w:link w:val="PiedepginaCar"/>
    <w:uiPriority w:val="99"/>
    <w:unhideWhenUsed/>
    <w:rsid w:val="004E1AED"/>
    <w:pPr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AED"/>
  </w:style>
  <w:style w:type="paragraph" w:styleId="NormalWeb">
    <w:name w:val="Normal (Web)"/>
    <w:basedOn w:val="Normal"/>
    <w:uiPriority w:val="99"/>
    <w:unhideWhenUsed/>
    <w:rsid w:val="00D923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D923B6"/>
    <w:rPr>
      <w:b/>
      <w:bCs/>
    </w:rPr>
  </w:style>
  <w:style w:type="character" w:styleId="nfasis">
    <w:name w:val="Emphasis"/>
    <w:basedOn w:val="Fuentedeprrafopredeter"/>
    <w:uiPriority w:val="20"/>
    <w:qFormat/>
    <w:rsid w:val="00D923B6"/>
    <w:rPr>
      <w:i/>
      <w:iCs/>
    </w:rPr>
  </w:style>
  <w:style w:type="character" w:customStyle="1" w:styleId="hljs-keyword">
    <w:name w:val="hljs-keyword"/>
    <w:basedOn w:val="Fuentedeprrafopredeter"/>
    <w:rsid w:val="0050559A"/>
  </w:style>
  <w:style w:type="character" w:styleId="Hipervnculo">
    <w:name w:val="Hyperlink"/>
    <w:basedOn w:val="Fuentedeprrafopredeter"/>
    <w:uiPriority w:val="99"/>
    <w:unhideWhenUsed/>
    <w:rsid w:val="0050559A"/>
    <w:rPr>
      <w:color w:val="0000FF"/>
      <w:u w:val="single"/>
    </w:rPr>
  </w:style>
  <w:style w:type="character" w:customStyle="1" w:styleId="hljs-title">
    <w:name w:val="hljs-title"/>
    <w:basedOn w:val="Fuentedeprrafopredeter"/>
    <w:rsid w:val="00F960E9"/>
  </w:style>
  <w:style w:type="character" w:customStyle="1" w:styleId="hljs-builtin">
    <w:name w:val="hljs-built_in"/>
    <w:basedOn w:val="Fuentedeprrafopredeter"/>
    <w:rsid w:val="00F960E9"/>
  </w:style>
  <w:style w:type="character" w:customStyle="1" w:styleId="hljs-string">
    <w:name w:val="hljs-string"/>
    <w:basedOn w:val="Fuentedeprrafopredeter"/>
    <w:rsid w:val="00F538D0"/>
  </w:style>
  <w:style w:type="character" w:customStyle="1" w:styleId="xml">
    <w:name w:val="xml"/>
    <w:basedOn w:val="Fuentedeprrafopredeter"/>
    <w:rsid w:val="00F538D0"/>
  </w:style>
  <w:style w:type="character" w:customStyle="1" w:styleId="hljs-tag">
    <w:name w:val="hljs-tag"/>
    <w:basedOn w:val="Fuentedeprrafopredeter"/>
    <w:rsid w:val="00F538D0"/>
  </w:style>
  <w:style w:type="character" w:customStyle="1" w:styleId="hljs-name">
    <w:name w:val="hljs-name"/>
    <w:basedOn w:val="Fuentedeprrafopredeter"/>
    <w:rsid w:val="00F538D0"/>
  </w:style>
  <w:style w:type="character" w:customStyle="1" w:styleId="hljs-attr">
    <w:name w:val="hljs-attr"/>
    <w:basedOn w:val="Fuentedeprrafopredeter"/>
    <w:rsid w:val="00F538D0"/>
  </w:style>
  <w:style w:type="character" w:customStyle="1" w:styleId="hljs-selector-tag">
    <w:name w:val="hljs-selector-tag"/>
    <w:basedOn w:val="Fuentedeprrafopredeter"/>
    <w:rsid w:val="003E643E"/>
  </w:style>
  <w:style w:type="character" w:customStyle="1" w:styleId="hljs-selector-class">
    <w:name w:val="hljs-selector-class"/>
    <w:basedOn w:val="Fuentedeprrafopredeter"/>
    <w:rsid w:val="003E643E"/>
  </w:style>
  <w:style w:type="character" w:customStyle="1" w:styleId="hljs-class">
    <w:name w:val="hljs-class"/>
    <w:basedOn w:val="Fuentedeprrafopredeter"/>
    <w:rsid w:val="003E64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9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6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6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9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94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hyperlink" Target="https://drive.google.com/file/d/11C4nqBCTqF6dJMrVYMIs06sgwI5Y1KsF/view?usp=sharing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es.reactjs.org/docs/forms.html" TargetMode="External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reate-react-app.dev/docs/getting-starte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jpe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this.props.name/" TargetMode="External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sparragus/platzi-badge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%20Martin\AppData\Roaming\Microsoft\Plantillas\Dise&#241;o%20con%20bandas%20(en%20blanco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6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FCCA797E-C16C-4E37-84E8-9F3CAA1EC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con bandas (en blanco).dotx</Template>
  <TotalTime>2740</TotalTime>
  <Pages>15</Pages>
  <Words>2752</Words>
  <Characters>15137</Characters>
  <Application>Microsoft Office Word</Application>
  <DocSecurity>0</DocSecurity>
  <Lines>126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Martin</dc:creator>
  <cp:lastModifiedBy>Luis Martin</cp:lastModifiedBy>
  <cp:revision>64</cp:revision>
  <dcterms:created xsi:type="dcterms:W3CDTF">2020-09-17T23:57:00Z</dcterms:created>
  <dcterms:modified xsi:type="dcterms:W3CDTF">2020-09-19T22:44:00Z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