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AED" w:rsidRPr="004E1AED" w:rsidRDefault="00D923B6" w:rsidP="004E1AED">
      <w:pPr>
        <w:pStyle w:val="Puesto"/>
      </w:pPr>
      <w:r w:rsidRPr="00D923B6">
        <w:t>Curso de React.js</w:t>
      </w:r>
    </w:p>
    <w:p w:rsidR="00194DF6" w:rsidRDefault="00D923B6">
      <w:pPr>
        <w:pStyle w:val="Ttulo1"/>
      </w:pPr>
      <w:r w:rsidRPr="00D923B6">
        <w:t>¿Qué es React.js?</w:t>
      </w:r>
    </w:p>
    <w:p w:rsid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proofErr w:type="spellStart"/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> cumple su función como </w:t>
      </w:r>
      <w:r w:rsidRPr="00D923B6">
        <w:rPr>
          <w:rStyle w:val="nfasis"/>
          <w:rFonts w:ascii="Arial" w:eastAsiaTheme="majorEastAsia" w:hAnsi="Arial" w:cs="Arial"/>
          <w:color w:val="273B47"/>
          <w:sz w:val="20"/>
        </w:rPr>
        <w:t>biblioteca</w:t>
      </w:r>
      <w:r w:rsidRPr="00D923B6">
        <w:rPr>
          <w:rFonts w:ascii="Arial" w:hAnsi="Arial" w:cs="Arial"/>
          <w:color w:val="273B47"/>
          <w:sz w:val="20"/>
        </w:rPr>
        <w:t> ya que para utilizar su código se debe importar. También es un </w:t>
      </w:r>
      <w:r w:rsidRPr="00D923B6">
        <w:rPr>
          <w:rStyle w:val="nfasis"/>
          <w:rFonts w:ascii="Arial" w:eastAsiaTheme="majorEastAsia" w:hAnsi="Arial" w:cs="Arial"/>
          <w:color w:val="273B47"/>
          <w:sz w:val="20"/>
        </w:rPr>
        <w:t>Framework</w:t>
      </w:r>
      <w:r w:rsidRPr="00D923B6">
        <w:rPr>
          <w:rFonts w:ascii="Arial" w:hAnsi="Arial" w:cs="Arial"/>
          <w:color w:val="273B47"/>
          <w:sz w:val="20"/>
        </w:rPr>
        <w:t> aunque las convenciones de cómo debe ser organizado todo no son estrictas.</w:t>
      </w:r>
      <w:r w:rsidRPr="00D923B6">
        <w:rPr>
          <w:rFonts w:ascii="Arial" w:hAnsi="Arial" w:cs="Arial"/>
          <w:color w:val="273B47"/>
          <w:sz w:val="20"/>
        </w:rPr>
        <w:br/>
        <w:t>En este curso aprenderás las prácticas que la comunidad ha decidido que son buenas.</w:t>
      </w: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</w:p>
    <w:p w:rsid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proofErr w:type="spellStart"/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React</w:t>
      </w:r>
      <w:proofErr w:type="spellEnd"/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 xml:space="preserve"> es declarativo</w:t>
      </w:r>
      <w:r w:rsidRPr="00D923B6">
        <w:rPr>
          <w:rFonts w:ascii="Arial" w:hAnsi="Arial" w:cs="Arial"/>
          <w:color w:val="273B47"/>
          <w:sz w:val="20"/>
        </w:rPr>
        <w:t>, lo que quiere decir que se le indica qué debe hacer pero no cómo debe hacerse, ahorrando de esta manera muchos pasos.</w:t>
      </w: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JSX</w:t>
      </w:r>
      <w:r w:rsidRPr="00D923B6">
        <w:rPr>
          <w:rFonts w:ascii="Arial" w:hAnsi="Arial" w:cs="Arial"/>
          <w:color w:val="273B47"/>
          <w:sz w:val="20"/>
        </w:rPr>
        <w:t xml:space="preserve"> es HTML dentro de </w:t>
      </w:r>
      <w:proofErr w:type="spellStart"/>
      <w:r w:rsidRPr="00D923B6">
        <w:rPr>
          <w:rFonts w:ascii="Arial" w:hAnsi="Arial" w:cs="Arial"/>
          <w:color w:val="273B47"/>
          <w:sz w:val="20"/>
        </w:rPr>
        <w:t>Javascript</w:t>
      </w:r>
      <w:proofErr w:type="spellEnd"/>
      <w:r w:rsidRPr="00D923B6">
        <w:rPr>
          <w:rFonts w:ascii="Arial" w:hAnsi="Arial" w:cs="Arial"/>
          <w:color w:val="273B47"/>
          <w:sz w:val="20"/>
        </w:rPr>
        <w:t>, esto se verá más adelante en detalle.</w:t>
      </w: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proofErr w:type="spellStart"/>
      <w:r w:rsidRPr="00D923B6">
        <w:rPr>
          <w:rFonts w:ascii="Arial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 xml:space="preserve"> está estructurado por </w:t>
      </w:r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componentes</w:t>
      </w:r>
      <w:r w:rsidRPr="00D923B6">
        <w:rPr>
          <w:rFonts w:ascii="Arial" w:hAnsi="Arial" w:cs="Arial"/>
          <w:color w:val="273B47"/>
          <w:sz w:val="20"/>
        </w:rPr>
        <w:t xml:space="preserve"> que son como pequeños bloques de lego que al ser unidos forman aplicaciones de </w:t>
      </w:r>
      <w:proofErr w:type="spellStart"/>
      <w:r w:rsidRPr="00D923B6">
        <w:rPr>
          <w:rFonts w:ascii="Arial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 xml:space="preserve">. Estos componentes pueden tener estilos, ser enlazados a eventos y sus estados </w:t>
      </w:r>
      <w:proofErr w:type="gramStart"/>
      <w:r w:rsidRPr="00D923B6">
        <w:rPr>
          <w:rFonts w:ascii="Arial" w:hAnsi="Arial" w:cs="Arial"/>
          <w:color w:val="273B47"/>
          <w:sz w:val="20"/>
        </w:rPr>
        <w:t>pueden</w:t>
      </w:r>
      <w:proofErr w:type="gramEnd"/>
      <w:r w:rsidRPr="00D923B6">
        <w:rPr>
          <w:rFonts w:ascii="Arial" w:hAnsi="Arial" w:cs="Arial"/>
          <w:color w:val="273B47"/>
          <w:sz w:val="20"/>
        </w:rPr>
        <w:t xml:space="preserve"> ser modificados.</w:t>
      </w:r>
    </w:p>
    <w:p w:rsidR="00D923B6" w:rsidRPr="00D923B6" w:rsidRDefault="00D923B6" w:rsidP="00D923B6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</w:rPr>
      </w:pPr>
      <w:r w:rsidRPr="00D923B6">
        <w:rPr>
          <w:rFonts w:ascii="Arial" w:hAnsi="Arial" w:cs="Arial"/>
          <w:color w:val="273B47"/>
          <w:sz w:val="20"/>
        </w:rPr>
        <w:t xml:space="preserve">Con </w:t>
      </w:r>
      <w:proofErr w:type="spellStart"/>
      <w:r w:rsidRPr="00D923B6">
        <w:rPr>
          <w:rFonts w:ascii="Arial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 xml:space="preserve"> también se tiene la ventaja de que será escrito una sola vez y podrá ser utilizado en aplicaciones web, móviles, entre otras.</w:t>
      </w:r>
    </w:p>
    <w:p w:rsidR="004E1AED" w:rsidRDefault="004E1AED" w:rsidP="00D923B6">
      <w:pPr>
        <w:rPr>
          <w:lang w:val="es-MX"/>
        </w:rPr>
      </w:pPr>
    </w:p>
    <w:p w:rsidR="00D923B6" w:rsidRDefault="00D923B6" w:rsidP="00D923B6">
      <w:pPr>
        <w:pStyle w:val="Ttulo1"/>
      </w:pPr>
      <w:r w:rsidRPr="00D923B6">
        <w:t>Pre-requisitos</w:t>
      </w:r>
    </w:p>
    <w:p w:rsidR="00D923B6" w:rsidRPr="00D923B6" w:rsidRDefault="00D923B6" w:rsidP="00D923B6">
      <w:pPr>
        <w:spacing w:after="0" w:line="240" w:lineRule="auto"/>
        <w:jc w:val="both"/>
        <w:rPr>
          <w:rFonts w:ascii="Arial" w:hAnsi="Arial" w:cs="Arial"/>
          <w:lang w:val="es-MX"/>
        </w:rPr>
      </w:pPr>
      <w:r w:rsidRPr="00D923B6">
        <w:rPr>
          <w:rFonts w:ascii="Arial" w:hAnsi="Arial" w:cs="Arial"/>
          <w:lang w:val="es-MX"/>
        </w:rPr>
        <w:t>Estos son los conocimientos que deberás tener antes de comenzar con este curso:</w:t>
      </w:r>
    </w:p>
    <w:p w:rsidR="00D923B6" w:rsidRPr="00D923B6" w:rsidRDefault="00D923B6" w:rsidP="00D923B6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lang w:val="es-MX"/>
        </w:rPr>
      </w:pPr>
      <w:r w:rsidRPr="00D923B6">
        <w:rPr>
          <w:rFonts w:ascii="Arial" w:hAnsi="Arial" w:cs="Arial"/>
          <w:b/>
          <w:bCs/>
          <w:lang w:val="es-MX"/>
        </w:rPr>
        <w:t>Desarrollo web online:</w:t>
      </w:r>
      <w:r w:rsidRPr="00D923B6">
        <w:rPr>
          <w:rFonts w:ascii="Arial" w:hAnsi="Arial" w:cs="Arial"/>
          <w:lang w:val="es-MX"/>
        </w:rPr>
        <w:t> Esto implica tener familiaridad y fortaleza en el uso de HTML y CSS.</w:t>
      </w:r>
    </w:p>
    <w:p w:rsidR="00D923B6" w:rsidRPr="00D923B6" w:rsidRDefault="00D923B6" w:rsidP="00D923B6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lang w:val="es-MX"/>
        </w:rPr>
      </w:pPr>
      <w:proofErr w:type="spellStart"/>
      <w:r w:rsidRPr="00D923B6">
        <w:rPr>
          <w:rFonts w:ascii="Arial" w:hAnsi="Arial" w:cs="Arial"/>
          <w:b/>
          <w:bCs/>
          <w:lang w:val="es-MX"/>
        </w:rPr>
        <w:t>Javascript</w:t>
      </w:r>
      <w:proofErr w:type="spellEnd"/>
      <w:r w:rsidRPr="00D923B6">
        <w:rPr>
          <w:rFonts w:ascii="Arial" w:hAnsi="Arial" w:cs="Arial"/>
          <w:b/>
          <w:bCs/>
          <w:lang w:val="es-MX"/>
        </w:rPr>
        <w:t>:</w:t>
      </w:r>
      <w:r w:rsidRPr="00D923B6">
        <w:rPr>
          <w:rFonts w:ascii="Arial" w:hAnsi="Arial" w:cs="Arial"/>
          <w:lang w:val="es-MX"/>
        </w:rPr>
        <w:t> </w:t>
      </w:r>
      <w:proofErr w:type="spellStart"/>
      <w:r w:rsidRPr="00D923B6">
        <w:rPr>
          <w:rFonts w:ascii="Arial" w:hAnsi="Arial" w:cs="Arial"/>
          <w:lang w:val="es-MX"/>
        </w:rPr>
        <w:t>React</w:t>
      </w:r>
      <w:proofErr w:type="spellEnd"/>
      <w:r w:rsidRPr="00D923B6">
        <w:rPr>
          <w:rFonts w:ascii="Arial" w:hAnsi="Arial" w:cs="Arial"/>
          <w:lang w:val="es-MX"/>
        </w:rPr>
        <w:t xml:space="preserve"> es </w:t>
      </w:r>
      <w:proofErr w:type="spellStart"/>
      <w:r w:rsidRPr="00D923B6">
        <w:rPr>
          <w:rFonts w:ascii="Arial" w:hAnsi="Arial" w:cs="Arial"/>
          <w:lang w:val="es-MX"/>
        </w:rPr>
        <w:t>Javascript</w:t>
      </w:r>
      <w:proofErr w:type="spellEnd"/>
      <w:r w:rsidRPr="00D923B6">
        <w:rPr>
          <w:rFonts w:ascii="Arial" w:hAnsi="Arial" w:cs="Arial"/>
          <w:lang w:val="es-MX"/>
        </w:rPr>
        <w:t xml:space="preserve">. Es importante saber usar </w:t>
      </w:r>
      <w:proofErr w:type="spellStart"/>
      <w:r w:rsidRPr="00D923B6">
        <w:rPr>
          <w:rFonts w:ascii="Arial" w:hAnsi="Arial" w:cs="Arial"/>
          <w:lang w:val="es-MX"/>
        </w:rPr>
        <w:t>Javascript</w:t>
      </w:r>
      <w:proofErr w:type="spellEnd"/>
      <w:r w:rsidRPr="00D923B6">
        <w:rPr>
          <w:rFonts w:ascii="Arial" w:hAnsi="Arial" w:cs="Arial"/>
          <w:lang w:val="es-MX"/>
        </w:rPr>
        <w:t xml:space="preserve"> en el navegador. Es deseable conocer </w:t>
      </w:r>
      <w:proofErr w:type="spellStart"/>
      <w:r w:rsidRPr="00D923B6">
        <w:rPr>
          <w:rFonts w:ascii="Arial" w:hAnsi="Arial" w:cs="Arial"/>
          <w:lang w:val="es-MX"/>
        </w:rPr>
        <w:t>JQuery</w:t>
      </w:r>
      <w:proofErr w:type="spellEnd"/>
      <w:r w:rsidRPr="00D923B6">
        <w:rPr>
          <w:rFonts w:ascii="Arial" w:hAnsi="Arial" w:cs="Arial"/>
          <w:lang w:val="es-MX"/>
        </w:rPr>
        <w:t xml:space="preserve"> y saber sobre promesas, clases y tener conocimientos sobre </w:t>
      </w:r>
      <w:proofErr w:type="spellStart"/>
      <w:r w:rsidRPr="00D923B6">
        <w:rPr>
          <w:rFonts w:ascii="Arial" w:hAnsi="Arial" w:cs="Arial"/>
          <w:lang w:val="es-MX"/>
        </w:rPr>
        <w:t>asincronía</w:t>
      </w:r>
      <w:proofErr w:type="spellEnd"/>
      <w:r w:rsidRPr="00D923B6">
        <w:rPr>
          <w:rFonts w:ascii="Arial" w:hAnsi="Arial" w:cs="Arial"/>
          <w:lang w:val="es-MX"/>
        </w:rPr>
        <w:t>.</w:t>
      </w:r>
    </w:p>
    <w:p w:rsidR="00D923B6" w:rsidRPr="00D923B6" w:rsidRDefault="00D923B6" w:rsidP="00D923B6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lang w:val="es-MX"/>
        </w:rPr>
      </w:pPr>
      <w:r w:rsidRPr="00D923B6">
        <w:rPr>
          <w:rFonts w:ascii="Arial" w:hAnsi="Arial" w:cs="Arial"/>
          <w:b/>
          <w:bCs/>
          <w:lang w:val="es-MX"/>
        </w:rPr>
        <w:t>Terminal:</w:t>
      </w:r>
      <w:r w:rsidRPr="00D923B6">
        <w:rPr>
          <w:rFonts w:ascii="Arial" w:hAnsi="Arial" w:cs="Arial"/>
          <w:lang w:val="es-MX"/>
        </w:rPr>
        <w:t> La línea de comandos es indispensable para instalar herramientas, correr servidores y hacer diversas tareas.</w:t>
      </w:r>
    </w:p>
    <w:p w:rsidR="00D923B6" w:rsidRDefault="00D923B6" w:rsidP="00D923B6">
      <w:pPr>
        <w:rPr>
          <w:lang w:val="es-MX"/>
        </w:rPr>
      </w:pPr>
    </w:p>
    <w:p w:rsidR="008406E5" w:rsidRDefault="008406E5" w:rsidP="00D923B6">
      <w:pPr>
        <w:rPr>
          <w:lang w:val="es-MX"/>
        </w:rPr>
      </w:pPr>
    </w:p>
    <w:p w:rsidR="008406E5" w:rsidRDefault="008406E5" w:rsidP="008406E5">
      <w:pPr>
        <w:pStyle w:val="Ttulo1"/>
      </w:pPr>
      <w:r w:rsidRPr="008406E5">
        <w:t>Herramientas que usaremos</w:t>
      </w:r>
    </w:p>
    <w:p w:rsidR="008406E5" w:rsidRPr="008406E5" w:rsidRDefault="008406E5" w:rsidP="008406E5">
      <w:pPr>
        <w:spacing w:after="0" w:line="240" w:lineRule="auto"/>
        <w:rPr>
          <w:rFonts w:ascii="Arial" w:hAnsi="Arial" w:cs="Arial"/>
          <w:sz w:val="20"/>
          <w:lang w:val="es-MX"/>
        </w:rPr>
      </w:pPr>
      <w:r w:rsidRPr="008406E5">
        <w:rPr>
          <w:rFonts w:ascii="Arial" w:hAnsi="Arial" w:cs="Arial"/>
          <w:sz w:val="20"/>
          <w:lang w:val="es-MX"/>
        </w:rPr>
        <w:t>Estas son las herramientas que usaremos en el curso: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r w:rsidRPr="008406E5">
        <w:rPr>
          <w:rFonts w:ascii="Arial" w:hAnsi="Arial" w:cs="Arial"/>
          <w:b/>
          <w:bCs/>
          <w:sz w:val="20"/>
          <w:lang w:val="es-MX"/>
        </w:rPr>
        <w:t>Navegador:</w:t>
      </w:r>
      <w:r w:rsidRPr="008406E5">
        <w:rPr>
          <w:rFonts w:ascii="Arial" w:hAnsi="Arial" w:cs="Arial"/>
          <w:sz w:val="20"/>
          <w:lang w:val="es-MX"/>
        </w:rPr>
        <w:t xml:space="preserve"> Especialmente </w:t>
      </w:r>
      <w:proofErr w:type="spellStart"/>
      <w:r w:rsidRPr="008406E5">
        <w:rPr>
          <w:rFonts w:ascii="Arial" w:hAnsi="Arial" w:cs="Arial"/>
          <w:sz w:val="20"/>
          <w:lang w:val="es-MX"/>
        </w:rPr>
        <w:t>Chrome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ya que cuenta con óptimas herramientas de desarrollo.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React</w:t>
      </w:r>
      <w:proofErr w:type="spellEnd"/>
      <w:r w:rsidRPr="008406E5">
        <w:rPr>
          <w:rFonts w:ascii="Arial" w:hAnsi="Arial" w:cs="Arial"/>
          <w:b/>
          <w:bCs/>
          <w:sz w:val="20"/>
          <w:lang w:val="es-MX"/>
        </w:rPr>
        <w:t xml:space="preserve"> </w:t>
      </w: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Developer</w:t>
      </w:r>
      <w:proofErr w:type="spellEnd"/>
      <w:r w:rsidRPr="008406E5">
        <w:rPr>
          <w:rFonts w:ascii="Arial" w:hAnsi="Arial" w:cs="Arial"/>
          <w:b/>
          <w:bCs/>
          <w:sz w:val="20"/>
          <w:lang w:val="es-MX"/>
        </w:rPr>
        <w:t xml:space="preserve"> Tools:</w:t>
      </w:r>
      <w:r w:rsidRPr="008406E5">
        <w:rPr>
          <w:rFonts w:ascii="Arial" w:hAnsi="Arial" w:cs="Arial"/>
          <w:sz w:val="20"/>
          <w:lang w:val="es-MX"/>
        </w:rPr>
        <w:t xml:space="preserve"> Es una herramienta Open </w:t>
      </w:r>
      <w:proofErr w:type="spellStart"/>
      <w:r w:rsidRPr="008406E5">
        <w:rPr>
          <w:rFonts w:ascii="Arial" w:hAnsi="Arial" w:cs="Arial"/>
          <w:sz w:val="20"/>
          <w:lang w:val="es-MX"/>
        </w:rPr>
        <w:t>Source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creada por Facebook y tiene instalación para </w:t>
      </w:r>
      <w:proofErr w:type="spellStart"/>
      <w:r w:rsidRPr="008406E5">
        <w:rPr>
          <w:rFonts w:ascii="Arial" w:hAnsi="Arial" w:cs="Arial"/>
          <w:sz w:val="20"/>
          <w:lang w:val="es-MX"/>
        </w:rPr>
        <w:t>Chrome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o Firefox. Nos dejará ver el código de </w:t>
      </w:r>
      <w:proofErr w:type="spellStart"/>
      <w:r w:rsidRPr="008406E5">
        <w:rPr>
          <w:rFonts w:ascii="Arial" w:hAnsi="Arial" w:cs="Arial"/>
          <w:sz w:val="20"/>
          <w:lang w:val="es-MX"/>
        </w:rPr>
        <w:t>React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inspeccionando elementos.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r w:rsidRPr="008406E5">
        <w:rPr>
          <w:rFonts w:ascii="Arial" w:hAnsi="Arial" w:cs="Arial"/>
          <w:b/>
          <w:bCs/>
          <w:sz w:val="20"/>
          <w:lang w:val="es-MX"/>
        </w:rPr>
        <w:t>Editor de texto:</w:t>
      </w:r>
      <w:r w:rsidRPr="008406E5">
        <w:rPr>
          <w:rFonts w:ascii="Arial" w:hAnsi="Arial" w:cs="Arial"/>
          <w:sz w:val="20"/>
          <w:lang w:val="es-MX"/>
        </w:rPr>
        <w:t> Puedes usar cualquiera, en este curso sugerimos </w:t>
      </w:r>
      <w:r w:rsidRPr="008406E5">
        <w:rPr>
          <w:rFonts w:ascii="Arial" w:hAnsi="Arial" w:cs="Arial"/>
          <w:b/>
          <w:bCs/>
          <w:sz w:val="20"/>
          <w:lang w:val="es-MX"/>
        </w:rPr>
        <w:t xml:space="preserve">Visual Studio </w:t>
      </w: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Code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. Tiene muchos </w:t>
      </w:r>
      <w:proofErr w:type="spellStart"/>
      <w:r w:rsidRPr="008406E5">
        <w:rPr>
          <w:rFonts w:ascii="Arial" w:hAnsi="Arial" w:cs="Arial"/>
          <w:sz w:val="20"/>
          <w:lang w:val="es-MX"/>
        </w:rPr>
        <w:t>plugins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útiles para el desarrollo.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Prettier</w:t>
      </w:r>
      <w:proofErr w:type="spellEnd"/>
      <w:r w:rsidRPr="008406E5">
        <w:rPr>
          <w:rFonts w:ascii="Arial" w:hAnsi="Arial" w:cs="Arial"/>
          <w:b/>
          <w:bCs/>
          <w:sz w:val="20"/>
          <w:lang w:val="es-MX"/>
        </w:rPr>
        <w:t>:</w:t>
      </w:r>
      <w:r w:rsidRPr="008406E5">
        <w:rPr>
          <w:rFonts w:ascii="Arial" w:hAnsi="Arial" w:cs="Arial"/>
          <w:sz w:val="20"/>
          <w:lang w:val="es-MX"/>
        </w:rPr>
        <w:t xml:space="preserve"> Es un </w:t>
      </w:r>
      <w:proofErr w:type="spellStart"/>
      <w:r w:rsidRPr="008406E5">
        <w:rPr>
          <w:rFonts w:ascii="Arial" w:hAnsi="Arial" w:cs="Arial"/>
          <w:sz w:val="20"/>
          <w:lang w:val="es-MX"/>
        </w:rPr>
        <w:t>plugin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que hace que el código se vea bien sin importar cómo está escrito.</w:t>
      </w:r>
    </w:p>
    <w:p w:rsidR="008406E5" w:rsidRDefault="008406E5" w:rsidP="00D923B6">
      <w:pPr>
        <w:rPr>
          <w:lang w:val="es-MX"/>
        </w:rPr>
      </w:pPr>
    </w:p>
    <w:p w:rsidR="0050559A" w:rsidRDefault="0050559A" w:rsidP="00D923B6">
      <w:pPr>
        <w:rPr>
          <w:lang w:val="es-MX"/>
        </w:rPr>
      </w:pPr>
    </w:p>
    <w:p w:rsidR="0050559A" w:rsidRDefault="0050559A" w:rsidP="00D923B6">
      <w:pPr>
        <w:rPr>
          <w:lang w:val="es-MX"/>
        </w:rPr>
      </w:pPr>
    </w:p>
    <w:p w:rsidR="0050559A" w:rsidRDefault="0050559A" w:rsidP="00D923B6">
      <w:pPr>
        <w:rPr>
          <w:lang w:val="es-MX"/>
        </w:rPr>
      </w:pPr>
    </w:p>
    <w:p w:rsidR="0050559A" w:rsidRDefault="0050559A" w:rsidP="0050559A">
      <w:pPr>
        <w:pStyle w:val="Ttulo1"/>
      </w:pPr>
      <w:r w:rsidRPr="0050559A">
        <w:lastRenderedPageBreak/>
        <w:t>Create-react-app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rPr>
          <w:rFonts w:ascii="Segoe UI Symbol" w:eastAsia="Times New Roman" w:hAnsi="Segoe UI Symbol" w:cs="Segoe UI Symbol"/>
          <w:color w:val="4A4A4A"/>
          <w:sz w:val="20"/>
          <w:szCs w:val="20"/>
          <w:lang w:val="es-MX" w:eastAsia="es-MX"/>
        </w:rPr>
      </w:pPr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Para todos los que </w:t>
      </w:r>
      <w:proofErr w:type="spellStart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estan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 siguiendo el tutorial al pie de la letra. Les cuento que el comando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npm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install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-g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 ya fue sustituido por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npx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. </w:t>
      </w:r>
      <w:proofErr w:type="spellStart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Asi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 que lo que tiene que hacer es lo siguiente. En caso de haber instalado previamente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 se debe desinstalar:</w:t>
      </w:r>
      <w:r w:rsidRPr="0050559A">
        <w:rPr>
          <w:rFonts w:ascii="Arial" w:hAnsi="Arial" w:cs="Arial"/>
          <w:color w:val="4A4A4A"/>
          <w:sz w:val="20"/>
          <w:szCs w:val="20"/>
        </w:rPr>
        <w:br/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npm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uninstall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-g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.</w:t>
      </w:r>
      <w:r w:rsidRPr="0050559A">
        <w:rPr>
          <w:rFonts w:ascii="Arial" w:hAnsi="Arial" w:cs="Arial"/>
          <w:color w:val="4A4A4A"/>
          <w:sz w:val="20"/>
          <w:szCs w:val="20"/>
        </w:rPr>
        <w:br/>
      </w:r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Y luego usar el comando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npx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hello-react</w:t>
      </w:r>
      <w:proofErr w:type="spellEnd"/>
      <w:r w:rsidRPr="0050559A">
        <w:rPr>
          <w:rFonts w:ascii="Arial" w:hAnsi="Arial" w:cs="Arial"/>
          <w:color w:val="4A4A4A"/>
          <w:sz w:val="20"/>
          <w:szCs w:val="20"/>
        </w:rPr>
        <w:br/>
      </w:r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En caso de no tener instalado </w:t>
      </w:r>
      <w:proofErr w:type="spellStart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npx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. Sencillamente instalarlo con:</w:t>
      </w:r>
      <w:r w:rsidRPr="0050559A">
        <w:rPr>
          <w:rFonts w:ascii="Arial" w:hAnsi="Arial" w:cs="Arial"/>
          <w:color w:val="4A4A4A"/>
          <w:sz w:val="20"/>
          <w:szCs w:val="20"/>
        </w:rPr>
        <w:br/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npm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install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-g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npx</w:t>
      </w:r>
      <w:proofErr w:type="spellEnd"/>
    </w:p>
    <w:p w:rsid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Segoe UI Symbol" w:eastAsia="Times New Roman" w:hAnsi="Segoe UI Symbol" w:cs="Segoe UI Symbol"/>
          <w:color w:val="4A4A4A"/>
          <w:sz w:val="20"/>
          <w:szCs w:val="20"/>
          <w:lang w:val="es-MX" w:eastAsia="es-MX"/>
        </w:rPr>
      </w:pPr>
    </w:p>
    <w:p w:rsidR="0050559A" w:rsidRP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Hola a todos; para aquellos que intentan correr </w:t>
      </w:r>
      <w:proofErr w:type="spellStart"/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Create-react-app</w:t>
      </w:r>
      <w:proofErr w:type="spellEnd"/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y obtienen vulnerabilidades al finalizar de descarga. </w:t>
      </w: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No lo intenten hacer por medio del código del profesor</w:t>
      </w: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debido a que es </w:t>
      </w: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Obsoleto.</w:t>
      </w:r>
      <w:r w:rsidRPr="0050559A">
        <w:rPr>
          <w:rFonts w:ascii="Segoe UI Symbol" w:eastAsia="Times New Roman" w:hAnsi="Segoe UI Symbol" w:cs="Segoe UI Symbol"/>
          <w:b/>
          <w:bCs/>
          <w:color w:val="4A4A4A"/>
          <w:sz w:val="20"/>
          <w:szCs w:val="20"/>
          <w:lang w:val="es-MX" w:eastAsia="es-MX"/>
        </w:rPr>
        <w:t>🐛</w:t>
      </w: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Intenten borrar la carpeta que les creo, y vuélvanlo hacer con este comando en su terminal.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proofErr w:type="gram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npx</w:t>
      </w:r>
      <w:proofErr w:type="spellEnd"/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create-react-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app</w:t>
      </w:r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my-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app</w:t>
      </w:r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gramStart"/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cd</w:t>
      </w:r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my-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app</w:t>
      </w:r>
      <w:proofErr w:type="spellEnd"/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spellStart"/>
      <w:proofErr w:type="gram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npm</w:t>
      </w:r>
      <w:proofErr w:type="spellEnd"/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start</w:t>
      </w:r>
      <w:proofErr w:type="spellEnd"/>
    </w:p>
    <w:p w:rsidR="0050559A" w:rsidRP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Esto generara la carpeta del archivo sin vulnerabilidades </w:t>
      </w: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“Por mucho una vulnerabilidad baja”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Borren la instalación que hicieron globalmente que el profesor les recomendó, por medio del siguiente comando</w:t>
      </w: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ya que el comando que les recomendé anteriormente lo hace de forma local y no global.</w:t>
      </w:r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proofErr w:type="gram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npm</w:t>
      </w:r>
      <w:proofErr w:type="spellEnd"/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uninstall</w:t>
      </w:r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-g 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create</w:t>
      </w:r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-react-app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Para mayor información pueden consultar en el siguiente link </w:t>
      </w:r>
      <w:hyperlink r:id="rId11" w:tgtFrame="_blank" w:history="1">
        <w:r w:rsidRPr="0050559A">
          <w:rPr>
            <w:rFonts w:ascii="Arial" w:eastAsia="Times New Roman" w:hAnsi="Arial" w:cs="Arial"/>
            <w:color w:val="0791E6"/>
            <w:sz w:val="20"/>
            <w:szCs w:val="20"/>
            <w:lang w:val="es-MX" w:eastAsia="es-MX"/>
          </w:rPr>
          <w:t>https://create-react-app.dev/docs/getting-started</w:t>
        </w:r>
      </w:hyperlink>
    </w:p>
    <w:p w:rsidR="0050559A" w:rsidRDefault="0050559A" w:rsidP="00D923B6">
      <w:pPr>
        <w:rPr>
          <w:lang w:val="es-MX"/>
        </w:rPr>
      </w:pPr>
    </w:p>
    <w:p w:rsidR="000C6EE5" w:rsidRDefault="000C6EE5" w:rsidP="00D923B6">
      <w:pPr>
        <w:rPr>
          <w:lang w:val="es-MX"/>
        </w:rPr>
      </w:pPr>
    </w:p>
    <w:p w:rsidR="000C6EE5" w:rsidRDefault="000C6EE5" w:rsidP="00D923B6">
      <w:pPr>
        <w:rPr>
          <w:lang w:val="es-MX"/>
        </w:rPr>
      </w:pPr>
    </w:p>
    <w:p w:rsidR="000C6EE5" w:rsidRDefault="000C6EE5" w:rsidP="00D923B6">
      <w:pPr>
        <w:rPr>
          <w:lang w:val="es-MX"/>
        </w:rPr>
      </w:pPr>
    </w:p>
    <w:p w:rsidR="00F960E9" w:rsidRPr="00C531FE" w:rsidRDefault="000C6EE5" w:rsidP="00C531FE">
      <w:pPr>
        <w:pStyle w:val="Puesto"/>
      </w:pPr>
      <w:r>
        <w:t>Fundamentos</w:t>
      </w:r>
    </w:p>
    <w:p w:rsidR="00F960E9" w:rsidRPr="00F960E9" w:rsidRDefault="00F960E9" w:rsidP="00F960E9">
      <w:pPr>
        <w:pStyle w:val="Ttulo1"/>
      </w:pPr>
      <w:r w:rsidRPr="00F960E9">
        <w:t>Clonar el código de GitHub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 xml:space="preserve">En esta clase vamos a comenzar clonando el código del proyecto del repositorio en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GitHub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Es importante que tú y yo tengamos un punto de partida en común. Así vamos a poder asegurarnos que cada cambio que yo haga en el código, tú también lo recibas.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Para hacer esto, en la terminal ve a una carpeta donde quieras que exista el proyecto. Entonces escribes lo siguiente: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CdigoHTML"/>
          <w:color w:val="DDDDDD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spellStart"/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git</w:t>
      </w:r>
      <w:proofErr w:type="spellEnd"/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r w:rsidRPr="00F960E9">
        <w:rPr>
          <w:rStyle w:val="hljs-keyword"/>
          <w:b/>
          <w:bCs/>
          <w:color w:val="F92672"/>
          <w:sz w:val="20"/>
          <w:shd w:val="clear" w:color="auto" w:fill="272822"/>
        </w:rPr>
        <w:t>clone</w:t>
      </w:r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r w:rsidRPr="00F960E9">
        <w:rPr>
          <w:rStyle w:val="hljs-title"/>
          <w:b/>
          <w:bCs/>
          <w:color w:val="A6E22E"/>
          <w:sz w:val="20"/>
          <w:shd w:val="clear" w:color="auto" w:fill="272822"/>
        </w:rPr>
        <w:t>https</w:t>
      </w:r>
      <w:r w:rsidRPr="00F960E9">
        <w:rPr>
          <w:rStyle w:val="CdigoHTML"/>
          <w:color w:val="DDDDDD"/>
          <w:sz w:val="20"/>
          <w:shd w:val="clear" w:color="auto" w:fill="272822"/>
        </w:rPr>
        <w:t>://github.com/Sparragus/platzi-badges.git</w:t>
      </w:r>
    </w:p>
    <w:p w:rsidR="00F960E9" w:rsidRPr="00F960E9" w:rsidRDefault="00F960E9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Eso va a clonar el repositorio del curso a una carpeta llamada </w:t>
      </w:r>
      <w:proofErr w:type="spellStart"/>
      <w:r w:rsidRPr="00F960E9">
        <w:rPr>
          <w:rStyle w:val="CdigoHTML"/>
          <w:color w:val="273B47"/>
          <w:sz w:val="20"/>
        </w:rPr>
        <w:t>platzi-badges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Ahora es necesario que te muevas a esa carpeta.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hljs-keyword"/>
          <w:b/>
          <w:bCs/>
          <w:color w:val="F92672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cd</w:t>
      </w:r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CdigoHTML"/>
          <w:color w:val="DDDDDD"/>
          <w:sz w:val="20"/>
          <w:shd w:val="clear" w:color="auto" w:fill="272822"/>
        </w:rPr>
        <w:t>platzi-</w:t>
      </w:r>
      <w:r w:rsidRPr="00F960E9">
        <w:rPr>
          <w:rStyle w:val="hljs-keyword"/>
          <w:b/>
          <w:bCs/>
          <w:color w:val="F92672"/>
          <w:sz w:val="20"/>
          <w:shd w:val="clear" w:color="auto" w:fill="272822"/>
        </w:rPr>
        <w:t>badges</w:t>
      </w:r>
      <w:proofErr w:type="spellEnd"/>
    </w:p>
    <w:p w:rsidR="00F960E9" w:rsidRPr="00F960E9" w:rsidRDefault="00F960E9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Ahora necesitamos instalar todas las dependencias necesarias para poder correr el proyecto. Lo haremos utilizando </w:t>
      </w:r>
      <w:proofErr w:type="spellStart"/>
      <w:r w:rsidRPr="00F960E9">
        <w:rPr>
          <w:rStyle w:val="CdigoHTML"/>
          <w:color w:val="273B47"/>
          <w:sz w:val="20"/>
        </w:rPr>
        <w:t>npm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.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CdigoHTML"/>
          <w:color w:val="DDDDDD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spellStart"/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npm</w:t>
      </w:r>
      <w:proofErr w:type="spellEnd"/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hljs-keyword"/>
          <w:b/>
          <w:bCs/>
          <w:color w:val="F92672"/>
          <w:sz w:val="20"/>
          <w:shd w:val="clear" w:color="auto" w:fill="272822"/>
        </w:rPr>
        <w:t>install</w:t>
      </w:r>
      <w:proofErr w:type="spellEnd"/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 xml:space="preserve">Este proceso puede tardar un poco. Lo que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esta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haciendo es descargando todas las bibliotecas de código que el proyecto necesita.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Una vez haya concluido, estamos listos para echar a correr el servidor. Lo hacemos con el comando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CdigoHTML"/>
          <w:color w:val="DDDDDD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spellStart"/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npm</w:t>
      </w:r>
      <w:proofErr w:type="spellEnd"/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hljs-builtin"/>
          <w:color w:val="A6E22E"/>
          <w:sz w:val="20"/>
          <w:shd w:val="clear" w:color="auto" w:fill="272822"/>
        </w:rPr>
        <w:t>run</w:t>
      </w:r>
      <w:proofErr w:type="spell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CdigoHTML"/>
          <w:color w:val="DDDDDD"/>
          <w:sz w:val="20"/>
          <w:shd w:val="clear" w:color="auto" w:fill="272822"/>
        </w:rPr>
        <w:t>start</w:t>
      </w:r>
      <w:proofErr w:type="spellEnd"/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lastRenderedPageBreak/>
        <w:t>Cuando el servidor comience, automáticamente va a abrir una pantalla en el navegador con la aplicación.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Si todo salió bien, vas a ver una pantalla que dice “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Hello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,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Platzi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Badges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”.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 xml:space="preserve">En la próxima clase vas a aprender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como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fue que “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Hello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,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Platzi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Badges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” llegó desde el código hasta la pantalla de tu navegador.</w:t>
      </w:r>
    </w:p>
    <w:p w:rsidR="00F960E9" w:rsidRDefault="00F960E9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*</w:t>
      </w:r>
      <w:hyperlink r:id="rId12" w:tgtFrame="_blank" w:history="1">
        <w:r w:rsidRPr="00F960E9">
          <w:rPr>
            <w:rStyle w:val="Hipervnculo"/>
            <w:rFonts w:ascii="Arial" w:hAnsi="Arial" w:cs="Arial"/>
            <w:color w:val="0791E6"/>
            <w:sz w:val="20"/>
            <w:szCs w:val="20"/>
          </w:rPr>
          <w:t>Aquí</w:t>
        </w:r>
      </w:hyperlink>
      <w:r w:rsidRPr="00F960E9">
        <w:rPr>
          <w:rFonts w:ascii="Arial" w:hAnsi="Arial" w:cs="Arial"/>
          <w:color w:val="273B47"/>
          <w:sz w:val="20"/>
          <w:szCs w:val="20"/>
        </w:rPr>
        <w:t> encuentras el repositorio.</w:t>
      </w:r>
    </w:p>
    <w:p w:rsidR="005E799F" w:rsidRDefault="005E799F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 xml:space="preserve">Lo que hice y me resultó, </w:t>
      </w:r>
      <w:proofErr w:type="spellStart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fué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 xml:space="preserve"> ir a la solapa de </w:t>
      </w:r>
      <w:ins w:id="0" w:author="Unknown">
        <w:r>
          <w:rPr>
            <w:rStyle w:val="Textoennegrita"/>
            <w:rFonts w:ascii="Arial" w:eastAsiaTheme="majorEastAsia" w:hAnsi="Arial" w:cs="Arial"/>
            <w:color w:val="4A4A4A"/>
            <w:sz w:val="21"/>
            <w:szCs w:val="21"/>
            <w:shd w:val="clear" w:color="auto" w:fill="FFFFFF"/>
          </w:rPr>
          <w:t>"Archivos y enlaces"</w:t>
        </w:r>
      </w:ins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 y bajar el archivo </w:t>
      </w:r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platzi-badges-1.ReactDOM.render.zip</w:t>
      </w:r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. Lo descomprimí, modifiqué el nombre de la carpeta descomprimida a “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platzi-badges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”, luego ingresé a dicha carpeta y corrí 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npm</w:t>
      </w:r>
      <w:proofErr w:type="spellEnd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install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. Una vez terminado, corrí el comando 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npm</w:t>
      </w:r>
      <w:proofErr w:type="spellEnd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run</w:t>
      </w:r>
      <w:proofErr w:type="spellEnd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start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 y listo</w:t>
      </w:r>
      <w:proofErr w:type="gramStart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!</w:t>
      </w:r>
      <w:proofErr w:type="gramEnd"/>
      <w:r>
        <w:rPr>
          <w:rFonts w:ascii="Arial" w:hAnsi="Arial" w:cs="Arial"/>
          <w:color w:val="4A4A4A"/>
          <w:sz w:val="21"/>
          <w:szCs w:val="21"/>
        </w:rPr>
        <w:br/>
      </w:r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Eso fue todo amigos</w:t>
      </w:r>
      <w:proofErr w:type="gramStart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!</w:t>
      </w:r>
      <w:proofErr w:type="gramEnd"/>
    </w:p>
    <w:p w:rsidR="009C2F6E" w:rsidRDefault="009C2F6E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</w:p>
    <w:p w:rsidR="009C2F6E" w:rsidRDefault="009C2F6E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</w:p>
    <w:p w:rsidR="009C2F6E" w:rsidRDefault="009C2F6E" w:rsidP="009C2F6E">
      <w:pPr>
        <w:pStyle w:val="Ttulo1"/>
      </w:pPr>
      <w:r w:rsidRPr="009C2F6E">
        <w:t>ReactDOM.render</w:t>
      </w:r>
    </w:p>
    <w:p w:rsidR="009C2F6E" w:rsidRPr="009C2F6E" w:rsidRDefault="009C2F6E" w:rsidP="009C2F6E">
      <w:pPr>
        <w:numPr>
          <w:ilvl w:val="0"/>
          <w:numId w:val="21"/>
        </w:numPr>
        <w:shd w:val="clear" w:color="auto" w:fill="FFFFFF"/>
        <w:spacing w:before="0" w:after="0" w:line="240" w:lineRule="auto"/>
        <w:ind w:left="113" w:right="113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 y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ReactDOM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 trabajarán en conjunto.</w:t>
      </w:r>
    </w:p>
    <w:p w:rsidR="009C2F6E" w:rsidRPr="009C2F6E" w:rsidRDefault="009C2F6E" w:rsidP="009C2F6E">
      <w:pPr>
        <w:numPr>
          <w:ilvl w:val="1"/>
          <w:numId w:val="21"/>
        </w:numPr>
        <w:shd w:val="clear" w:color="auto" w:fill="FFFFFF"/>
        <w:spacing w:before="0" w:after="0" w:line="240" w:lineRule="auto"/>
        <w:ind w:left="226" w:right="226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React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 como análogo a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createElement</w:t>
      </w:r>
      <w:proofErr w:type="spellEnd"/>
    </w:p>
    <w:p w:rsidR="009C2F6E" w:rsidRPr="009C2F6E" w:rsidRDefault="009C2F6E" w:rsidP="009C2F6E">
      <w:pPr>
        <w:numPr>
          <w:ilvl w:val="1"/>
          <w:numId w:val="21"/>
        </w:numPr>
        <w:shd w:val="clear" w:color="auto" w:fill="FFFFFF"/>
        <w:spacing w:before="0" w:after="0" w:line="240" w:lineRule="auto"/>
        <w:ind w:left="226" w:right="226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ReactDOM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 a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appendChild</w:t>
      </w:r>
      <w:proofErr w:type="spellEnd"/>
    </w:p>
    <w:p w:rsidR="009C2F6E" w:rsidRPr="009C2F6E" w:rsidRDefault="009C2F6E" w:rsidP="009C2F6E">
      <w:pPr>
        <w:numPr>
          <w:ilvl w:val="0"/>
          <w:numId w:val="21"/>
        </w:numPr>
        <w:shd w:val="clear" w:color="auto" w:fill="FFFFFF"/>
        <w:spacing w:before="0" w:after="0" w:line="240" w:lineRule="auto"/>
        <w:ind w:left="113" w:right="113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proofErr w:type="gram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ReactDOM.render</w:t>
      </w:r>
      <w:proofErr w:type="spellEnd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(</w:t>
      </w:r>
      <w:proofErr w:type="gramEnd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)</w:t>
      </w:r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 toma dos argumentos: Qué queremos </w:t>
      </w: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renderizar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 y dónde lo queremos </w:t>
      </w: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renderizar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.</w:t>
      </w:r>
    </w:p>
    <w:p w:rsidR="009C2F6E" w:rsidRPr="009C2F6E" w:rsidRDefault="009C2F6E" w:rsidP="009C2F6E">
      <w:pPr>
        <w:numPr>
          <w:ilvl w:val="0"/>
          <w:numId w:val="21"/>
        </w:numPr>
        <w:shd w:val="clear" w:color="auto" w:fill="FFFFFF"/>
        <w:spacing w:before="0" w:after="0" w:line="240" w:lineRule="auto"/>
        <w:ind w:left="113" w:right="113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Siempre que escribas </w:t>
      </w:r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JSX</w:t>
      </w:r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 es requisito importar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</w:t>
      </w:r>
      <w:proofErr w:type="spellEnd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.</w:t>
      </w:r>
    </w:p>
    <w:p w:rsidR="009C2F6E" w:rsidRDefault="009C2F6E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</w:p>
    <w:p w:rsidR="009C2F6E" w:rsidRDefault="009C2F6E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9C2F6E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64EF3AB5" wp14:editId="6C7EDE1F">
            <wp:extent cx="3869871" cy="267465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1036" cy="267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686" w:rsidRDefault="00C42686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</w:p>
    <w:p w:rsidR="00C42686" w:rsidRDefault="00C42686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drawing>
          <wp:inline distT="0" distB="0" distL="0" distR="0">
            <wp:extent cx="3608615" cy="2405743"/>
            <wp:effectExtent l="0" t="0" r="0" b="0"/>
            <wp:docPr id="2" name="Imagen 2" descr="https://i.imgur.com/WN9YF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WN9YFEW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678" cy="24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A6" w:rsidRDefault="00DC3CA6" w:rsidP="00DC3CA6">
      <w:pPr>
        <w:pStyle w:val="Ttulo1"/>
      </w:pPr>
      <w:r w:rsidRPr="00DC3CA6">
        <w:lastRenderedPageBreak/>
        <w:t>JSX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 xml:space="preserve">JSX es una extensión de JavaScript creada por Facebook para el uso con la biblioteca </w:t>
      </w:r>
      <w:proofErr w:type="spellStart"/>
      <w:r w:rsidRPr="00DC3CA6">
        <w:rPr>
          <w:rFonts w:ascii="Arial" w:hAnsi="Arial" w:cs="Arial"/>
          <w:lang w:val="es-MX"/>
        </w:rPr>
        <w:t>React</w:t>
      </w:r>
      <w:proofErr w:type="spellEnd"/>
      <w:r w:rsidRPr="00DC3CA6">
        <w:rPr>
          <w:rFonts w:ascii="Arial" w:hAnsi="Arial" w:cs="Arial"/>
          <w:lang w:val="es-MX"/>
        </w:rPr>
        <w:t xml:space="preserve">. Sirve de preprocesador (como </w:t>
      </w:r>
      <w:proofErr w:type="spellStart"/>
      <w:r w:rsidRPr="00DC3CA6">
        <w:rPr>
          <w:rFonts w:ascii="Arial" w:hAnsi="Arial" w:cs="Arial"/>
          <w:lang w:val="es-MX"/>
        </w:rPr>
        <w:t>Sass</w:t>
      </w:r>
      <w:proofErr w:type="spellEnd"/>
      <w:r w:rsidRPr="00DC3CA6">
        <w:rPr>
          <w:rFonts w:ascii="Arial" w:hAnsi="Arial" w:cs="Arial"/>
          <w:lang w:val="es-MX"/>
        </w:rPr>
        <w:t xml:space="preserve"> o </w:t>
      </w:r>
      <w:proofErr w:type="spellStart"/>
      <w:r w:rsidRPr="00DC3CA6">
        <w:rPr>
          <w:rFonts w:ascii="Arial" w:hAnsi="Arial" w:cs="Arial"/>
          <w:lang w:val="es-MX"/>
        </w:rPr>
        <w:t>Stylus</w:t>
      </w:r>
      <w:proofErr w:type="spellEnd"/>
      <w:r w:rsidRPr="00DC3CA6">
        <w:rPr>
          <w:rFonts w:ascii="Arial" w:hAnsi="Arial" w:cs="Arial"/>
          <w:lang w:val="es-MX"/>
        </w:rPr>
        <w:t xml:space="preserve"> a CSS) y transforma el código generado con </w:t>
      </w:r>
      <w:proofErr w:type="spellStart"/>
      <w:r w:rsidRPr="00DC3CA6">
        <w:rPr>
          <w:rFonts w:ascii="Arial" w:hAnsi="Arial" w:cs="Arial"/>
          <w:lang w:val="es-MX"/>
        </w:rPr>
        <w:t>React</w:t>
      </w:r>
      <w:proofErr w:type="spellEnd"/>
      <w:r w:rsidRPr="00DC3CA6">
        <w:rPr>
          <w:rFonts w:ascii="Arial" w:hAnsi="Arial" w:cs="Arial"/>
          <w:lang w:val="es-MX"/>
        </w:rPr>
        <w:t xml:space="preserve"> a JavaScript.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JSX tiene su alternativa que es </w:t>
      </w:r>
      <w:proofErr w:type="spellStart"/>
      <w:r w:rsidRPr="00DC3CA6">
        <w:rPr>
          <w:rFonts w:ascii="Arial" w:hAnsi="Arial" w:cs="Arial"/>
          <w:b/>
          <w:bCs/>
          <w:lang w:val="es-MX"/>
        </w:rPr>
        <w:t>React.createElement</w:t>
      </w:r>
      <w:proofErr w:type="spellEnd"/>
      <w:r w:rsidRPr="00DC3CA6">
        <w:rPr>
          <w:rFonts w:ascii="Arial" w:hAnsi="Arial" w:cs="Arial"/>
          <w:lang w:val="es-MX"/>
        </w:rPr>
        <w:t> pero es preferible JSX porque es mucho más legible y expresivo. Ambos tienen el mismo poder y la misma capacidad.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proofErr w:type="spellStart"/>
      <w:r w:rsidRPr="00DC3CA6">
        <w:rPr>
          <w:rFonts w:ascii="Arial" w:hAnsi="Arial" w:cs="Arial"/>
          <w:b/>
          <w:bCs/>
          <w:lang w:val="es-MX"/>
        </w:rPr>
        <w:t>React.createElement</w:t>
      </w:r>
      <w:proofErr w:type="spellEnd"/>
      <w:r w:rsidRPr="00DC3CA6">
        <w:rPr>
          <w:rFonts w:ascii="Arial" w:hAnsi="Arial" w:cs="Arial"/>
          <w:lang w:val="es-MX"/>
        </w:rPr>
        <w:t> recibe 3 argumentos:</w:t>
      </w:r>
    </w:p>
    <w:p w:rsidR="00DC3CA6" w:rsidRPr="00DC3CA6" w:rsidRDefault="00DC3CA6" w:rsidP="00DC3CA6">
      <w:pPr>
        <w:numPr>
          <w:ilvl w:val="0"/>
          <w:numId w:val="22"/>
        </w:num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El tipo de elemento que estamos creando</w:t>
      </w:r>
    </w:p>
    <w:p w:rsidR="00DC3CA6" w:rsidRPr="00DC3CA6" w:rsidRDefault="00DC3CA6" w:rsidP="00DC3CA6">
      <w:pPr>
        <w:numPr>
          <w:ilvl w:val="0"/>
          <w:numId w:val="22"/>
        </w:num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sus atributos o </w:t>
      </w:r>
      <w:proofErr w:type="spellStart"/>
      <w:r w:rsidRPr="00DC3CA6">
        <w:rPr>
          <w:rFonts w:ascii="Arial" w:hAnsi="Arial" w:cs="Arial"/>
          <w:i/>
          <w:iCs/>
          <w:lang w:val="es-MX"/>
        </w:rPr>
        <w:t>props</w:t>
      </w:r>
      <w:proofErr w:type="spellEnd"/>
    </w:p>
    <w:p w:rsidR="00DC3CA6" w:rsidRPr="00DC3CA6" w:rsidRDefault="00DC3CA6" w:rsidP="00DC3CA6">
      <w:pPr>
        <w:numPr>
          <w:ilvl w:val="0"/>
          <w:numId w:val="22"/>
        </w:num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y el </w:t>
      </w:r>
      <w:proofErr w:type="spellStart"/>
      <w:r w:rsidRPr="00DC3CA6">
        <w:rPr>
          <w:rFonts w:ascii="Arial" w:hAnsi="Arial" w:cs="Arial"/>
          <w:i/>
          <w:iCs/>
          <w:lang w:val="es-MX"/>
        </w:rPr>
        <w:t>children</w:t>
      </w:r>
      <w:proofErr w:type="spellEnd"/>
      <w:r w:rsidRPr="00DC3CA6">
        <w:rPr>
          <w:rFonts w:ascii="Arial" w:hAnsi="Arial" w:cs="Arial"/>
          <w:lang w:val="es-MX"/>
        </w:rPr>
        <w:t> que es el contenido.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Ejemplo:</w:t>
      </w:r>
      <w:r w:rsidRPr="00DC3CA6">
        <w:rPr>
          <w:rFonts w:ascii="Arial" w:hAnsi="Arial" w:cs="Arial"/>
          <w:lang w:val="es-MX"/>
        </w:rPr>
        <w:br/>
      </w:r>
      <w:proofErr w:type="spellStart"/>
      <w:proofErr w:type="gramStart"/>
      <w:r w:rsidRPr="00DC3CA6">
        <w:rPr>
          <w:rFonts w:ascii="Arial" w:hAnsi="Arial" w:cs="Arial"/>
          <w:lang w:val="es-MX"/>
        </w:rPr>
        <w:t>React.createElement</w:t>
      </w:r>
      <w:proofErr w:type="spellEnd"/>
      <w:r w:rsidRPr="00DC3CA6">
        <w:rPr>
          <w:rFonts w:ascii="Arial" w:hAnsi="Arial" w:cs="Arial"/>
          <w:lang w:val="es-MX"/>
        </w:rPr>
        <w:t>(</w:t>
      </w:r>
      <w:proofErr w:type="gramEnd"/>
      <w:r w:rsidRPr="00DC3CA6">
        <w:rPr>
          <w:rFonts w:ascii="Arial" w:hAnsi="Arial" w:cs="Arial"/>
          <w:lang w:val="es-MX"/>
        </w:rPr>
        <w:t xml:space="preserve">‘a’, { </w:t>
      </w:r>
      <w:proofErr w:type="spellStart"/>
      <w:r w:rsidRPr="00DC3CA6">
        <w:rPr>
          <w:rFonts w:ascii="Arial" w:hAnsi="Arial" w:cs="Arial"/>
          <w:lang w:val="es-MX"/>
        </w:rPr>
        <w:t>href</w:t>
      </w:r>
      <w:proofErr w:type="spellEnd"/>
      <w:r w:rsidRPr="00DC3CA6">
        <w:rPr>
          <w:rFonts w:ascii="Arial" w:hAnsi="Arial" w:cs="Arial"/>
          <w:lang w:val="es-MX"/>
        </w:rPr>
        <w:t xml:space="preserve">: ‘https://platzi.com’ }, ‘Ir a </w:t>
      </w:r>
      <w:proofErr w:type="spellStart"/>
      <w:r w:rsidRPr="00DC3CA6">
        <w:rPr>
          <w:rFonts w:ascii="Arial" w:hAnsi="Arial" w:cs="Arial"/>
          <w:lang w:val="es-MX"/>
        </w:rPr>
        <w:t>Platzi</w:t>
      </w:r>
      <w:proofErr w:type="spellEnd"/>
      <w:r w:rsidRPr="00DC3CA6">
        <w:rPr>
          <w:rFonts w:ascii="Arial" w:hAnsi="Arial" w:cs="Arial"/>
          <w:lang w:val="es-MX"/>
        </w:rPr>
        <w:t>’);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 xml:space="preserve">En JSX se utilizan las llaves para introducir variables o expresiones de </w:t>
      </w:r>
      <w:proofErr w:type="spellStart"/>
      <w:r w:rsidRPr="00DC3CA6">
        <w:rPr>
          <w:rFonts w:ascii="Arial" w:hAnsi="Arial" w:cs="Arial"/>
          <w:lang w:val="es-MX"/>
        </w:rPr>
        <w:t>Javascript</w:t>
      </w:r>
      <w:proofErr w:type="spellEnd"/>
      <w:r w:rsidRPr="00DC3CA6">
        <w:rPr>
          <w:rFonts w:ascii="Arial" w:hAnsi="Arial" w:cs="Arial"/>
          <w:lang w:val="es-MX"/>
        </w:rPr>
        <w:t>. Lo que sea que esté adentro se va a evaluar y su resultado se mostrará en pantalla.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 xml:space="preserve">Las expresiones pueden ser llamadas a otras funciones, cálculos matemáticos, etc. Si las expresiones son false, 0, </w:t>
      </w:r>
      <w:proofErr w:type="spellStart"/>
      <w:r w:rsidRPr="00DC3CA6">
        <w:rPr>
          <w:rFonts w:ascii="Arial" w:hAnsi="Arial" w:cs="Arial"/>
          <w:lang w:val="es-MX"/>
        </w:rPr>
        <w:t>null</w:t>
      </w:r>
      <w:proofErr w:type="spellEnd"/>
      <w:r w:rsidRPr="00DC3CA6">
        <w:rPr>
          <w:rFonts w:ascii="Arial" w:hAnsi="Arial" w:cs="Arial"/>
          <w:lang w:val="es-MX"/>
        </w:rPr>
        <w:t xml:space="preserve">, </w:t>
      </w:r>
      <w:proofErr w:type="spellStart"/>
      <w:r w:rsidRPr="00DC3CA6">
        <w:rPr>
          <w:rFonts w:ascii="Arial" w:hAnsi="Arial" w:cs="Arial"/>
          <w:lang w:val="es-MX"/>
        </w:rPr>
        <w:t>undefined</w:t>
      </w:r>
      <w:proofErr w:type="spellEnd"/>
      <w:r w:rsidRPr="00DC3CA6">
        <w:rPr>
          <w:rFonts w:ascii="Arial" w:hAnsi="Arial" w:cs="Arial"/>
          <w:lang w:val="es-MX"/>
        </w:rPr>
        <w:t>, entre otros, no se verán.</w:t>
      </w:r>
    </w:p>
    <w:p w:rsidR="00DC3CA6" w:rsidRPr="00DC3CA6" w:rsidRDefault="00DC3CA6" w:rsidP="00DC3CA6">
      <w:pPr>
        <w:rPr>
          <w:lang w:val="es-MX"/>
        </w:rPr>
      </w:pPr>
    </w:p>
    <w:p w:rsidR="00DC3CA6" w:rsidRDefault="00DC3CA6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DC3CA6" w:rsidRDefault="00DC3CA6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DC3CA6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5A48E60A" wp14:editId="1293D527">
            <wp:extent cx="5732145" cy="4114800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Pr="00DC4EF6" w:rsidRDefault="00DC4EF6" w:rsidP="00DC4EF6">
      <w:pPr>
        <w:pStyle w:val="Puesto"/>
        <w:rPr>
          <w:sz w:val="44"/>
        </w:rPr>
      </w:pPr>
      <w:r w:rsidRPr="00DC4EF6">
        <w:rPr>
          <w:sz w:val="44"/>
        </w:rPr>
        <w:lastRenderedPageBreak/>
        <w:t>Creación y diseño de componentes</w:t>
      </w:r>
    </w:p>
    <w:p w:rsidR="004E15C7" w:rsidRDefault="00DC4EF6" w:rsidP="004E15C7">
      <w:pPr>
        <w:pStyle w:val="Ttulo1"/>
      </w:pPr>
      <w:r w:rsidRPr="00DC4EF6">
        <w:t>¿Qué es un componente?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t xml:space="preserve">Los componentes en </w:t>
      </w:r>
      <w:proofErr w:type="spellStart"/>
      <w:r w:rsidRPr="004E15C7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 xml:space="preserve"> son </w:t>
      </w: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bloques de construcción</w:t>
      </w:r>
      <w:r w:rsidRPr="004E15C7">
        <w:rPr>
          <w:rFonts w:ascii="Arial" w:hAnsi="Arial" w:cs="Arial"/>
          <w:color w:val="273B47"/>
          <w:sz w:val="20"/>
          <w:szCs w:val="20"/>
        </w:rPr>
        <w:t>.</w:t>
      </w:r>
      <w:r w:rsidRPr="004E15C7">
        <w:rPr>
          <w:rFonts w:ascii="Arial" w:hAnsi="Arial" w:cs="Arial"/>
          <w:color w:val="273B47"/>
          <w:sz w:val="20"/>
          <w:szCs w:val="20"/>
        </w:rPr>
        <w:br/>
        <w:t xml:space="preserve">Las aplicaciones hechas con </w:t>
      </w:r>
      <w:proofErr w:type="spellStart"/>
      <w:r w:rsidRPr="004E15C7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 xml:space="preserve"> son como figuras de Lego. Junta varias piezas (componentes) y puedes construir un </w:t>
      </w:r>
      <w:proofErr w:type="spellStart"/>
      <w:r w:rsidRPr="004E15C7">
        <w:rPr>
          <w:rFonts w:ascii="Arial" w:hAnsi="Arial" w:cs="Arial"/>
          <w:color w:val="273B47"/>
          <w:sz w:val="20"/>
          <w:szCs w:val="20"/>
        </w:rPr>
        <w:t>website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 xml:space="preserve"> tan pequeño o tan grande como quieras.</w:t>
      </w:r>
      <w:r w:rsidRPr="004E15C7">
        <w:rPr>
          <w:rFonts w:ascii="Arial" w:hAnsi="Arial" w:cs="Arial"/>
          <w:color w:val="273B47"/>
          <w:sz w:val="20"/>
          <w:szCs w:val="20"/>
        </w:rPr>
        <w:br/>
        <w:t>Los componentes serán barras de búsquedas, enlaces, encabezados, el </w:t>
      </w:r>
      <w:proofErr w:type="spellStart"/>
      <w:r w:rsidRPr="004E15C7">
        <w:rPr>
          <w:rFonts w:ascii="Arial" w:hAnsi="Arial" w:cs="Arial"/>
          <w:i/>
          <w:iCs/>
          <w:color w:val="273B47"/>
          <w:sz w:val="20"/>
          <w:szCs w:val="20"/>
        </w:rPr>
        <w:t>header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>, etc.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”Componente” vs “elemento</w:t>
      </w:r>
      <w:r w:rsidRPr="004E15C7">
        <w:rPr>
          <w:rFonts w:ascii="Arial" w:hAnsi="Arial" w:cs="Arial"/>
          <w:color w:val="273B47"/>
          <w:sz w:val="20"/>
          <w:szCs w:val="20"/>
        </w:rPr>
        <w:br/>
        <w:t>Un elemento es a un objeto como un componente es a una clase. Si el elemento fuera una casa, el componente serían los planos para hacer esa casa.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Identificación de componentes</w:t>
      </w:r>
      <w:r w:rsidRPr="004E15C7">
        <w:rPr>
          <w:rFonts w:ascii="Arial" w:hAnsi="Arial" w:cs="Arial"/>
          <w:color w:val="273B47"/>
          <w:sz w:val="20"/>
          <w:szCs w:val="20"/>
        </w:rPr>
        <w:br/>
        <w:t>Para identificarlos debes hacerte las siguientes preguntas:</w:t>
      </w:r>
    </w:p>
    <w:p w:rsidR="004E15C7" w:rsidRPr="004E15C7" w:rsidRDefault="004E15C7" w:rsidP="004E15C7">
      <w:pPr>
        <w:pStyle w:val="NormalWeb"/>
        <w:numPr>
          <w:ilvl w:val="0"/>
          <w:numId w:val="23"/>
        </w:numPr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t>¿Qué elementos se repiten? Estos son los elementos en una lista o los que comparten aspecto visual y su funcionalidad</w:t>
      </w:r>
    </w:p>
    <w:p w:rsidR="004E15C7" w:rsidRPr="004E15C7" w:rsidRDefault="004E15C7" w:rsidP="004E15C7">
      <w:pPr>
        <w:pStyle w:val="NormalWeb"/>
        <w:numPr>
          <w:ilvl w:val="0"/>
          <w:numId w:val="23"/>
        </w:numPr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t>¿Qué elementos cumplen una función muy específica? Estos sirven para encapsular la lógica y permiten juntar muchos comportamientos y aspectos visuales en un solo lugar.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 xml:space="preserve">Identificar componentes es una habilidad esencial para poder desarrollar aplicaciones de </w:t>
      </w:r>
      <w:proofErr w:type="spellStart"/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React</w:t>
      </w:r>
      <w:proofErr w:type="spellEnd"/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.</w:t>
      </w:r>
    </w:p>
    <w:p w:rsidR="004E15C7" w:rsidRDefault="004E15C7" w:rsidP="004E15C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73B47"/>
          <w:sz w:val="20"/>
          <w:szCs w:val="20"/>
        </w:rPr>
      </w:pPr>
    </w:p>
    <w:p w:rsidR="0028739F" w:rsidRDefault="004E15C7" w:rsidP="003E3A9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099A2533" wp14:editId="40FB96FF">
            <wp:extent cx="2497989" cy="162741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05242" cy="163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39F" w:rsidRPr="0028739F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1F742428" wp14:editId="02D8460D">
            <wp:extent cx="2440053" cy="168184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4356" cy="170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91" w:rsidRDefault="003E3A91" w:rsidP="003E3A9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3E3A91" w:rsidRDefault="00AE3FE0" w:rsidP="003E3A9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AE3FE0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036C5A67" wp14:editId="73C4C035">
            <wp:extent cx="2095500" cy="1670071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01865" cy="167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A91"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04910453" wp14:editId="2AF4B41B">
            <wp:extent cx="2711763" cy="164201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0926" cy="16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3E3A91">
        <w:rPr>
          <w:rFonts w:ascii="Arial" w:hAnsi="Arial" w:cs="Arial"/>
          <w:color w:val="273B47"/>
          <w:sz w:val="20"/>
          <w:szCs w:val="20"/>
        </w:rPr>
        <w:lastRenderedPageBreak/>
        <w:drawing>
          <wp:inline distT="0" distB="0" distL="0" distR="0" wp14:anchorId="2B081C9E" wp14:editId="217181AC">
            <wp:extent cx="2097693" cy="164374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12331" cy="165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2BB486FA" wp14:editId="490AAF22">
            <wp:extent cx="2338571" cy="1681843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6301" cy="171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1EB9A66D" wp14:editId="4134DB44">
            <wp:extent cx="2710542" cy="1649386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3323" cy="165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46661833" wp14:editId="0B271A0E">
            <wp:extent cx="2161837" cy="1687286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9288" cy="16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</w:pP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45DAFA63" wp14:editId="44E1A2BE">
            <wp:extent cx="2854804" cy="1758043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5275" cy="176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3E0" w:rsidRPr="007E63E0">
        <w:t xml:space="preserve"> </w:t>
      </w:r>
      <w:r w:rsidR="007E63E0">
        <w:rPr>
          <w:noProof/>
        </w:rPr>
        <w:drawing>
          <wp:inline distT="0" distB="0" distL="0" distR="0">
            <wp:extent cx="2465614" cy="1849211"/>
            <wp:effectExtent l="0" t="0" r="0" b="0"/>
            <wp:docPr id="13" name="Imagen 13" descr="compon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ponente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58" cy="185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</w:pP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</w:pPr>
    </w:p>
    <w:p w:rsidR="007E63E0" w:rsidRDefault="007E63E0" w:rsidP="007E63E0">
      <w:pPr>
        <w:pStyle w:val="Ttulo1"/>
      </w:pPr>
      <w:r w:rsidRPr="007E63E0">
        <w:t>Qué es y cómo funciona un componente en React.js</w:t>
      </w: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7E63E0" w:rsidRDefault="007E63E0" w:rsidP="007B13D8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drawing>
          <wp:inline distT="0" distB="0" distL="0" distR="0">
            <wp:extent cx="4574540" cy="2503487"/>
            <wp:effectExtent l="0" t="0" r="0" b="0"/>
            <wp:docPr id="14" name="Imagen 14" descr="ciclo de vida de un compon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clo de vida de un componen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3" r="1617" b="4707"/>
                    <a:stretch/>
                  </pic:blipFill>
                  <pic:spPr bwMode="auto">
                    <a:xfrm>
                      <a:off x="0" y="0"/>
                      <a:ext cx="4632243" cy="253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48E" w:rsidRPr="00F960E9" w:rsidRDefault="0058548E" w:rsidP="007B13D8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bookmarkStart w:id="1" w:name="_GoBack"/>
      <w:r>
        <w:rPr>
          <w:noProof/>
        </w:rPr>
        <w:lastRenderedPageBreak/>
        <w:drawing>
          <wp:inline distT="0" distB="0" distL="0" distR="0">
            <wp:extent cx="5561306" cy="3128645"/>
            <wp:effectExtent l="0" t="0" r="1905" b="0"/>
            <wp:docPr id="15" name="Imagen 15" descr="https://www.groloop.com/wp-content/uploads/2019/03/diagrama-ciclo-de-vi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groloop.com/wp-content/uploads/2019/03/diagrama-ciclo-de-vid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" t="1880" r="1801" b="8051"/>
                    <a:stretch/>
                  </pic:blipFill>
                  <pic:spPr bwMode="auto">
                    <a:xfrm>
                      <a:off x="0" y="0"/>
                      <a:ext cx="5563620" cy="312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"/>
    </w:p>
    <w:sectPr w:rsidR="0058548E" w:rsidRPr="00F960E9" w:rsidSect="004E1AED">
      <w:footerReference w:type="default" r:id="rId28"/>
      <w:pgSz w:w="11907" w:h="16839" w:code="9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51E18" w:rsidRDefault="00A51E18">
      <w:pPr>
        <w:spacing w:after="0" w:line="240" w:lineRule="auto"/>
      </w:pPr>
      <w:r>
        <w:separator/>
      </w:r>
    </w:p>
  </w:endnote>
  <w:endnote w:type="continuationSeparator" w:id="0">
    <w:p w:rsidR="00A51E18" w:rsidRDefault="00A51E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E1AED" w:rsidRDefault="004E1AED">
        <w:pPr>
          <w:pStyle w:val="Piedepgina"/>
        </w:pPr>
        <w:r>
          <w:rPr>
            <w:lang w:bidi="es-ES"/>
          </w:rPr>
          <w:fldChar w:fldCharType="begin"/>
        </w:r>
        <w:r>
          <w:rPr>
            <w:lang w:bidi="es-ES"/>
          </w:rPr>
          <w:instrText xml:space="preserve"> PAGE   \* MERGEFORMAT </w:instrText>
        </w:r>
        <w:r>
          <w:rPr>
            <w:lang w:bidi="es-ES"/>
          </w:rPr>
          <w:fldChar w:fldCharType="separate"/>
        </w:r>
        <w:r w:rsidR="0058548E">
          <w:rPr>
            <w:noProof/>
            <w:lang w:bidi="es-ES"/>
          </w:rPr>
          <w:t>7</w:t>
        </w:r>
        <w:r>
          <w:rPr>
            <w:noProof/>
            <w:lang w:bidi="es-ES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51E18" w:rsidRDefault="00A51E18">
      <w:pPr>
        <w:spacing w:after="0" w:line="240" w:lineRule="auto"/>
      </w:pPr>
      <w:r>
        <w:separator/>
      </w:r>
    </w:p>
  </w:footnote>
  <w:footnote w:type="continuationSeparator" w:id="0">
    <w:p w:rsidR="00A51E18" w:rsidRDefault="00A51E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E001A5"/>
    <w:multiLevelType w:val="multilevel"/>
    <w:tmpl w:val="7FB24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D2549E2"/>
    <w:multiLevelType w:val="multilevel"/>
    <w:tmpl w:val="3ADED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31426599"/>
    <w:multiLevelType w:val="multilevel"/>
    <w:tmpl w:val="FC088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6DC628D"/>
    <w:multiLevelType w:val="multilevel"/>
    <w:tmpl w:val="1F8C9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>
    <w:nsid w:val="73861ACD"/>
    <w:multiLevelType w:val="multilevel"/>
    <w:tmpl w:val="C77EC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>
    <w:nsid w:val="7A2C3EB3"/>
    <w:multiLevelType w:val="multilevel"/>
    <w:tmpl w:val="84B46318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2">
    <w:nsid w:val="7F3A1AB1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6"/>
  </w:num>
  <w:num w:numId="2">
    <w:abstractNumId w:val="12"/>
  </w:num>
  <w:num w:numId="3">
    <w:abstractNumId w:val="15"/>
  </w:num>
  <w:num w:numId="4">
    <w:abstractNumId w:val="13"/>
  </w:num>
  <w:num w:numId="5">
    <w:abstractNumId w:val="20"/>
  </w:num>
  <w:num w:numId="6">
    <w:abstractNumId w:val="21"/>
  </w:num>
  <w:num w:numId="7">
    <w:abstractNumId w:val="18"/>
  </w:num>
  <w:num w:numId="8">
    <w:abstractNumId w:val="22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4"/>
  </w:num>
  <w:num w:numId="20">
    <w:abstractNumId w:val="17"/>
  </w:num>
  <w:num w:numId="21">
    <w:abstractNumId w:val="11"/>
  </w:num>
  <w:num w:numId="22">
    <w:abstractNumId w:val="10"/>
  </w:num>
  <w:num w:numId="2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3B6"/>
    <w:rsid w:val="000C6EE5"/>
    <w:rsid w:val="00117503"/>
    <w:rsid w:val="0019123E"/>
    <w:rsid w:val="00194DF6"/>
    <w:rsid w:val="0020127B"/>
    <w:rsid w:val="0028739F"/>
    <w:rsid w:val="003E3A91"/>
    <w:rsid w:val="004E15C7"/>
    <w:rsid w:val="004E1AED"/>
    <w:rsid w:val="0050559A"/>
    <w:rsid w:val="0058548E"/>
    <w:rsid w:val="005C12A5"/>
    <w:rsid w:val="005E799F"/>
    <w:rsid w:val="007B13D8"/>
    <w:rsid w:val="007E63E0"/>
    <w:rsid w:val="008406E5"/>
    <w:rsid w:val="008C1E81"/>
    <w:rsid w:val="009C2F6E"/>
    <w:rsid w:val="00A1310C"/>
    <w:rsid w:val="00A51E18"/>
    <w:rsid w:val="00A84E80"/>
    <w:rsid w:val="00AE3FE0"/>
    <w:rsid w:val="00C42686"/>
    <w:rsid w:val="00C531FE"/>
    <w:rsid w:val="00CF238C"/>
    <w:rsid w:val="00D47A97"/>
    <w:rsid w:val="00D6792B"/>
    <w:rsid w:val="00D923B6"/>
    <w:rsid w:val="00DC3CA6"/>
    <w:rsid w:val="00DC4EF6"/>
    <w:rsid w:val="00F96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8E5BCD0-D496-41EE-A7DA-A37FC10FE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1AED"/>
  </w:style>
  <w:style w:type="paragraph" w:styleId="Ttulo1">
    <w:name w:val="heading 1"/>
    <w:basedOn w:val="Normal"/>
    <w:next w:val="Normal"/>
    <w:link w:val="Ttulo1C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Ttulo3Car">
    <w:name w:val="Título 3 Car"/>
    <w:basedOn w:val="Fuentedeprrafopredeter"/>
    <w:link w:val="Ttulo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aconcuadrcula">
    <w:name w:val="Table Grid"/>
    <w:basedOn w:val="Tablanormal"/>
    <w:uiPriority w:val="1"/>
    <w:pPr>
      <w:spacing w:after="0" w:line="240" w:lineRule="auto"/>
    </w:pPr>
    <w:tblPr>
      <w:tblInd w:w="0" w:type="dxa"/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uesto">
    <w:name w:val="Title"/>
    <w:basedOn w:val="Normal"/>
    <w:link w:val="PuestoC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PuestoCar">
    <w:name w:val="Puesto Car"/>
    <w:basedOn w:val="Fuentedeprrafopredeter"/>
    <w:link w:val="Puesto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4E1AED"/>
    <w:rPr>
      <w:color w:val="404040" w:themeColor="text1" w:themeTint="E6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4E1AED"/>
    <w:rPr>
      <w:i/>
      <w:iCs/>
      <w:color w:val="806000" w:themeColor="accent1" w:themeShade="80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Ttulo4Car">
    <w:name w:val="Título 4 Car"/>
    <w:basedOn w:val="Fuentedeprrafopredeter"/>
    <w:link w:val="Ttulo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tulodeTDC">
    <w:name w:val="TOC Heading"/>
    <w:basedOn w:val="Ttulo1"/>
    <w:next w:val="Normal"/>
    <w:uiPriority w:val="39"/>
    <w:semiHidden/>
    <w:unhideWhenUsed/>
    <w:qFormat/>
    <w:pPr>
      <w:outlineLvl w:val="9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47A97"/>
    <w:rPr>
      <w:rFonts w:ascii="Segoe UI" w:hAnsi="Segoe UI" w:cs="Segoe UI"/>
      <w:szCs w:val="18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D47A97"/>
    <w:rPr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D47A97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D47A97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47A97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47A9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47A97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D47A97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D47A97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47A97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47A97"/>
    <w:rPr>
      <w:rFonts w:ascii="Consolas" w:hAnsi="Consolas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D47A97"/>
    <w:rPr>
      <w:rFonts w:ascii="Consolas" w:hAnsi="Consolas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D47A97"/>
    <w:rPr>
      <w:rFonts w:ascii="Consolas" w:hAnsi="Consolas"/>
      <w:szCs w:val="21"/>
    </w:rPr>
  </w:style>
  <w:style w:type="paragraph" w:styleId="Textodebloque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Textodelmarcadordeposicin">
    <w:name w:val="Placeholder Text"/>
    <w:basedOn w:val="Fuentedeprrafopredeter"/>
    <w:uiPriority w:val="99"/>
    <w:semiHidden/>
    <w:rsid w:val="00A1310C"/>
    <w:rPr>
      <w:color w:val="3C3C3C" w:themeColor="background2" w:themeShade="40"/>
    </w:rPr>
  </w:style>
  <w:style w:type="paragraph" w:styleId="Encabezado">
    <w:name w:val="header"/>
    <w:basedOn w:val="Normal"/>
    <w:link w:val="EncabezadoCar"/>
    <w:uiPriority w:val="99"/>
    <w:unhideWhenUsed/>
    <w:rsid w:val="004E1AED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1AED"/>
  </w:style>
  <w:style w:type="paragraph" w:styleId="Piedepgina">
    <w:name w:val="footer"/>
    <w:basedOn w:val="Normal"/>
    <w:link w:val="PiedepginaCar"/>
    <w:uiPriority w:val="99"/>
    <w:unhideWhenUsed/>
    <w:rsid w:val="004E1AED"/>
    <w:pPr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1AED"/>
  </w:style>
  <w:style w:type="paragraph" w:styleId="NormalWeb">
    <w:name w:val="Normal (Web)"/>
    <w:basedOn w:val="Normal"/>
    <w:uiPriority w:val="99"/>
    <w:unhideWhenUsed/>
    <w:rsid w:val="00D923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styleId="Textoennegrita">
    <w:name w:val="Strong"/>
    <w:basedOn w:val="Fuentedeprrafopredeter"/>
    <w:uiPriority w:val="22"/>
    <w:qFormat/>
    <w:rsid w:val="00D923B6"/>
    <w:rPr>
      <w:b/>
      <w:bCs/>
    </w:rPr>
  </w:style>
  <w:style w:type="character" w:styleId="nfasis">
    <w:name w:val="Emphasis"/>
    <w:basedOn w:val="Fuentedeprrafopredeter"/>
    <w:uiPriority w:val="20"/>
    <w:qFormat/>
    <w:rsid w:val="00D923B6"/>
    <w:rPr>
      <w:i/>
      <w:iCs/>
    </w:rPr>
  </w:style>
  <w:style w:type="character" w:customStyle="1" w:styleId="hljs-keyword">
    <w:name w:val="hljs-keyword"/>
    <w:basedOn w:val="Fuentedeprrafopredeter"/>
    <w:rsid w:val="0050559A"/>
  </w:style>
  <w:style w:type="character" w:styleId="Hipervnculo">
    <w:name w:val="Hyperlink"/>
    <w:basedOn w:val="Fuentedeprrafopredeter"/>
    <w:uiPriority w:val="99"/>
    <w:semiHidden/>
    <w:unhideWhenUsed/>
    <w:rsid w:val="0050559A"/>
    <w:rPr>
      <w:color w:val="0000FF"/>
      <w:u w:val="single"/>
    </w:rPr>
  </w:style>
  <w:style w:type="character" w:customStyle="1" w:styleId="hljs-title">
    <w:name w:val="hljs-title"/>
    <w:basedOn w:val="Fuentedeprrafopredeter"/>
    <w:rsid w:val="00F960E9"/>
  </w:style>
  <w:style w:type="character" w:customStyle="1" w:styleId="hljs-builtin">
    <w:name w:val="hljs-built_in"/>
    <w:basedOn w:val="Fuentedeprrafopredeter"/>
    <w:rsid w:val="00F960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8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2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0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8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2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1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52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hyperlink" Target="https://github.com/sparragus/platzi-badge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create-react-app.dev/docs/getting-started" TargetMode="External"/><Relationship Id="rId24" Type="http://schemas.openxmlformats.org/officeDocument/2006/relationships/image" Target="media/image12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is%20Martin\AppData\Roaming\Microsoft\Plantillas\Dise&#241;o%20con%20bandas%20(en%20blanco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6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7D8A8354-69CE-40E1-94D8-DF3B1A3A3A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Diseño con bandas (en blanco).dotx</Template>
  <TotalTime>1113</TotalTime>
  <Pages>7</Pages>
  <Words>1121</Words>
  <Characters>6168</Characters>
  <Application>Microsoft Office Word</Application>
  <DocSecurity>0</DocSecurity>
  <Lines>51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Luis Martin</dc:creator>
  <cp:lastModifiedBy>Luis Martin</cp:lastModifiedBy>
  <cp:revision>20</cp:revision>
  <dcterms:created xsi:type="dcterms:W3CDTF">2020-09-17T23:57:00Z</dcterms:created>
  <dcterms:modified xsi:type="dcterms:W3CDTF">2020-09-18T18:40:00Z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